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03D4" w:rsidRDefault="00A31C93">
      <w:pPr>
        <w:pStyle w:val="Title"/>
      </w:pPr>
      <w:r>
        <w:rPr>
          <w:sz w:val="44"/>
          <w:lang w:val="en-GB"/>
        </w:rPr>
        <w:t>Relative Abundance of Transcripts (</w:t>
      </w:r>
      <w:r>
        <w:rPr>
          <w:i/>
          <w:sz w:val="44"/>
          <w:lang w:val="en-GB"/>
        </w:rPr>
        <w:t>RATs</w:t>
      </w:r>
      <w:r>
        <w:rPr>
          <w:sz w:val="44"/>
          <w:lang w:val="en-GB"/>
        </w:rPr>
        <w:t>): Identifying differential isoform abundance from RNA-</w:t>
      </w:r>
      <w:proofErr w:type="spellStart"/>
      <w:r>
        <w:rPr>
          <w:sz w:val="44"/>
          <w:lang w:val="en-GB"/>
        </w:rPr>
        <w:t>seq</w:t>
      </w:r>
      <w:proofErr w:type="spellEnd"/>
      <w:r>
        <w:rPr>
          <w:sz w:val="44"/>
          <w:lang w:val="en-GB"/>
        </w:rPr>
        <w:t xml:space="preserve"> </w:t>
      </w:r>
    </w:p>
    <w:p w:rsidR="00A203D4" w:rsidRDefault="00A203D4">
      <w:pPr>
        <w:rPr>
          <w:rFonts w:ascii="Helvetica" w:hAnsi="Helvetica"/>
          <w:sz w:val="32"/>
        </w:rPr>
      </w:pPr>
    </w:p>
    <w:p w:rsidR="00A203D4" w:rsidRDefault="00A31C93">
      <w:pPr>
        <w:pStyle w:val="Author-Affiliation"/>
        <w:spacing w:before="120" w:after="120" w:line="240" w:lineRule="auto"/>
      </w:pPr>
      <w:proofErr w:type="spellStart"/>
      <w:r>
        <w:rPr>
          <w:rFonts w:ascii="Helvetica" w:hAnsi="Helvetica"/>
          <w:sz w:val="24"/>
          <w:szCs w:val="24"/>
          <w:lang w:val="en-GB"/>
        </w:rPr>
        <w:t>Kimon</w:t>
      </w:r>
      <w:proofErr w:type="spellEnd"/>
      <w:r>
        <w:rPr>
          <w:rFonts w:ascii="Helvetica" w:hAnsi="Helvetica"/>
          <w:sz w:val="24"/>
          <w:szCs w:val="24"/>
          <w:lang w:val="en-GB"/>
        </w:rPr>
        <w:t xml:space="preserve"> Froussios</w:t>
      </w:r>
      <w:proofErr w:type="gramStart"/>
      <w:r>
        <w:rPr>
          <w:rFonts w:ascii="Helvetica" w:hAnsi="Helvetica"/>
          <w:sz w:val="24"/>
          <w:szCs w:val="24"/>
          <w:vertAlign w:val="superscript"/>
          <w:lang w:val="en-GB"/>
        </w:rPr>
        <w:t>1</w:t>
      </w:r>
      <w:ins w:id="0" w:author="Unknown Author" w:date="2019-05-26T12:32:00Z">
        <w:r>
          <w:rPr>
            <w:rFonts w:ascii="Helvetica" w:hAnsi="Helvetica"/>
            <w:sz w:val="24"/>
            <w:szCs w:val="24"/>
            <w:vertAlign w:val="superscript"/>
            <w:lang w:val="en-GB"/>
          </w:rPr>
          <w:t>,&amp;</w:t>
        </w:r>
      </w:ins>
      <w:proofErr w:type="gramEnd"/>
      <w:r>
        <w:rPr>
          <w:rFonts w:ascii="Helvetica" w:hAnsi="Helvetica"/>
          <w:sz w:val="24"/>
          <w:szCs w:val="24"/>
          <w:lang w:val="en-GB"/>
        </w:rPr>
        <w:t>, Kira Mourão</w:t>
      </w:r>
      <w:r>
        <w:rPr>
          <w:rFonts w:ascii="Helvetica" w:hAnsi="Helvetica"/>
          <w:sz w:val="24"/>
          <w:szCs w:val="24"/>
          <w:vertAlign w:val="superscript"/>
          <w:lang w:val="en-GB"/>
        </w:rPr>
        <w:t>1,#</w:t>
      </w:r>
      <w:r>
        <w:rPr>
          <w:rFonts w:ascii="Helvetica" w:hAnsi="Helvetica"/>
          <w:sz w:val="24"/>
          <w:szCs w:val="24"/>
          <w:lang w:val="en-GB"/>
        </w:rPr>
        <w:t>, Gordon G. Simpson</w:t>
      </w:r>
      <w:r>
        <w:rPr>
          <w:rFonts w:ascii="Helvetica" w:hAnsi="Helvetica"/>
          <w:sz w:val="24"/>
          <w:szCs w:val="24"/>
          <w:vertAlign w:val="superscript"/>
          <w:lang w:val="en-GB"/>
        </w:rPr>
        <w:t>2,3,4,*</w:t>
      </w:r>
      <w:r>
        <w:rPr>
          <w:rFonts w:ascii="Helvetica" w:hAnsi="Helvetica"/>
          <w:sz w:val="24"/>
          <w:szCs w:val="24"/>
          <w:lang w:val="en-GB"/>
        </w:rPr>
        <w:t>, Geoffrey J. Barton</w:t>
      </w:r>
      <w:r>
        <w:rPr>
          <w:rFonts w:ascii="Helvetica" w:hAnsi="Helvetica"/>
          <w:sz w:val="24"/>
          <w:szCs w:val="24"/>
          <w:vertAlign w:val="superscript"/>
          <w:lang w:val="en-GB"/>
        </w:rPr>
        <w:t>1,2,*</w:t>
      </w:r>
      <w:r>
        <w:rPr>
          <w:rFonts w:ascii="Helvetica" w:hAnsi="Helvetica"/>
          <w:sz w:val="24"/>
          <w:szCs w:val="24"/>
          <w:lang w:val="en-GB"/>
        </w:rPr>
        <w:t>, Nick J. Schurch</w:t>
      </w:r>
      <w:r>
        <w:rPr>
          <w:rFonts w:ascii="Helvetica" w:hAnsi="Helvetica"/>
          <w:sz w:val="24"/>
          <w:szCs w:val="24"/>
          <w:vertAlign w:val="superscript"/>
          <w:lang w:val="en-GB"/>
        </w:rPr>
        <w:t>1,*</w:t>
      </w:r>
      <w:ins w:id="1" w:author="Nicholas Schurch" w:date="2019-10-08T10:33:00Z">
        <w:r w:rsidR="00954D97">
          <w:rPr>
            <w:rFonts w:ascii="Helvetica" w:hAnsi="Helvetica"/>
            <w:sz w:val="24"/>
            <w:szCs w:val="24"/>
            <w:vertAlign w:val="superscript"/>
            <w:lang w:val="en-GB"/>
          </w:rPr>
          <w:t>$</w:t>
        </w:r>
      </w:ins>
    </w:p>
    <w:p w:rsidR="00A203D4" w:rsidRDefault="00A203D4">
      <w:pPr>
        <w:pStyle w:val="Author-Affiliation"/>
        <w:rPr>
          <w:rFonts w:ascii="Helvetica" w:hAnsi="Helvetica"/>
          <w:sz w:val="24"/>
          <w:szCs w:val="24"/>
          <w:vertAlign w:val="superscript"/>
          <w:lang w:val="en-GB"/>
        </w:rPr>
      </w:pPr>
    </w:p>
    <w:p w:rsidR="00A203D4" w:rsidRDefault="00A31C93">
      <w:r>
        <w:rPr>
          <w:rFonts w:ascii="Helvetica" w:hAnsi="Helvetica"/>
          <w:sz w:val="18"/>
          <w:szCs w:val="18"/>
          <w:vertAlign w:val="superscript"/>
        </w:rPr>
        <w:t xml:space="preserve">1 </w:t>
      </w:r>
      <w:r>
        <w:rPr>
          <w:rFonts w:ascii="Helvetica" w:hAnsi="Helvetica"/>
          <w:sz w:val="18"/>
          <w:szCs w:val="18"/>
        </w:rPr>
        <w:t>Division of Computational Biology, School of Life Sciences, University of Dundee, Dundee, DD1 5EH, UK</w:t>
      </w:r>
    </w:p>
    <w:p w:rsidR="00A203D4" w:rsidRDefault="00A31C93">
      <w:r>
        <w:rPr>
          <w:rFonts w:ascii="Helvetica" w:hAnsi="Helvetica"/>
          <w:sz w:val="18"/>
          <w:szCs w:val="18"/>
          <w:vertAlign w:val="superscript"/>
        </w:rPr>
        <w:t xml:space="preserve">2 </w:t>
      </w:r>
      <w:r>
        <w:rPr>
          <w:rFonts w:ascii="Helvetica" w:hAnsi="Helvetica"/>
          <w:sz w:val="18"/>
          <w:szCs w:val="18"/>
        </w:rPr>
        <w:t>Centre for Gene Regulation &amp; Expression, School of Life Sciences, University of Dundee, Dundee, DD1 5EH, UK</w:t>
      </w:r>
    </w:p>
    <w:p w:rsidR="00A203D4" w:rsidRDefault="00A31C93">
      <w:r>
        <w:rPr>
          <w:rFonts w:ascii="Helvetica" w:hAnsi="Helvetica"/>
          <w:sz w:val="18"/>
          <w:szCs w:val="18"/>
          <w:vertAlign w:val="superscript"/>
        </w:rPr>
        <w:t xml:space="preserve">3 </w:t>
      </w:r>
      <w:r>
        <w:rPr>
          <w:rFonts w:ascii="Helvetica" w:hAnsi="Helvetica"/>
          <w:sz w:val="18"/>
          <w:szCs w:val="18"/>
        </w:rPr>
        <w:t>Division of Plant Sciences, School of Life Sciences, University of Dundee, Dundee, DD1 5EH, UK</w:t>
      </w:r>
    </w:p>
    <w:p w:rsidR="00A203D4" w:rsidRDefault="00A31C93">
      <w:pPr>
        <w:spacing w:after="120"/>
      </w:pPr>
      <w:r>
        <w:rPr>
          <w:rFonts w:ascii="Helvetica" w:hAnsi="Helvetica"/>
          <w:sz w:val="18"/>
          <w:szCs w:val="18"/>
          <w:vertAlign w:val="superscript"/>
        </w:rPr>
        <w:t>4</w:t>
      </w:r>
      <w:r>
        <w:rPr>
          <w:rFonts w:ascii="Helvetica" w:hAnsi="Helvetica"/>
          <w:sz w:val="18"/>
          <w:szCs w:val="18"/>
        </w:rPr>
        <w:t xml:space="preserve">The James Hutton Institute, </w:t>
      </w:r>
      <w:proofErr w:type="spellStart"/>
      <w:r>
        <w:rPr>
          <w:rFonts w:ascii="Helvetica" w:hAnsi="Helvetica"/>
          <w:sz w:val="18"/>
          <w:szCs w:val="18"/>
        </w:rPr>
        <w:t>Invergowrie</w:t>
      </w:r>
      <w:proofErr w:type="spellEnd"/>
      <w:r>
        <w:rPr>
          <w:rFonts w:ascii="Helvetica" w:hAnsi="Helvetica"/>
          <w:sz w:val="18"/>
          <w:szCs w:val="18"/>
        </w:rPr>
        <w:t>, Dundee, DD2 4DA, UK</w:t>
      </w:r>
    </w:p>
    <w:p w:rsidR="00A203D4" w:rsidRDefault="00A31C93">
      <w:pPr>
        <w:pStyle w:val="corrs-au"/>
        <w:spacing w:before="0" w:line="240" w:lineRule="auto"/>
        <w:rPr>
          <w:rFonts w:ascii="Helvetica" w:hAnsi="Helvetica"/>
          <w:sz w:val="18"/>
          <w:szCs w:val="18"/>
          <w:lang w:val="en-GB"/>
        </w:rPr>
      </w:pPr>
      <w:r>
        <w:rPr>
          <w:rFonts w:ascii="Helvetica" w:hAnsi="Helvetica"/>
          <w:sz w:val="18"/>
          <w:szCs w:val="18"/>
          <w:lang w:val="en-GB"/>
        </w:rPr>
        <w:t>* To whom correspondence should be addressed.</w:t>
      </w:r>
    </w:p>
    <w:p w:rsidR="00A203D4" w:rsidRDefault="00A31C93">
      <w:pPr>
        <w:pStyle w:val="corrs-au"/>
        <w:spacing w:before="0" w:line="240" w:lineRule="auto"/>
        <w:rPr>
          <w:ins w:id="2" w:author="Unknown Author" w:date="2019-05-26T12:33:00Z"/>
        </w:rPr>
      </w:pPr>
      <w:ins w:id="3" w:author="Unknown Author" w:date="2019-05-26T12:34:00Z">
        <w:r>
          <w:rPr>
            <w:rFonts w:ascii="Helvetica" w:hAnsi="Helvetica" w:cs="Arial"/>
            <w:color w:val="000000"/>
            <w:sz w:val="18"/>
            <w:szCs w:val="18"/>
            <w:highlight w:val="white"/>
            <w:vertAlign w:val="superscript"/>
            <w:lang w:val="en-GB"/>
          </w:rPr>
          <w:t>&amp;</w:t>
        </w:r>
        <w:r>
          <w:rPr>
            <w:rFonts w:ascii="Helvetica" w:hAnsi="Helvetica" w:cs="Arial"/>
            <w:color w:val="000000"/>
            <w:sz w:val="18"/>
            <w:szCs w:val="18"/>
            <w:highlight w:val="white"/>
            <w:lang w:val="en-GB"/>
          </w:rPr>
          <w:t xml:space="preserve"> Present address: Research Institute of Molecular Pathology, Campus Vienna </w:t>
        </w:r>
        <w:proofErr w:type="spellStart"/>
        <w:r>
          <w:rPr>
            <w:rFonts w:ascii="Helvetica" w:hAnsi="Helvetica" w:cs="Arial"/>
            <w:color w:val="000000"/>
            <w:sz w:val="18"/>
            <w:szCs w:val="18"/>
            <w:highlight w:val="white"/>
            <w:lang w:val="en-GB"/>
          </w:rPr>
          <w:t>Biocenter</w:t>
        </w:r>
        <w:proofErr w:type="spellEnd"/>
        <w:r>
          <w:rPr>
            <w:rFonts w:ascii="Helvetica" w:hAnsi="Helvetica" w:cs="Arial"/>
            <w:color w:val="000000"/>
            <w:sz w:val="18"/>
            <w:szCs w:val="18"/>
            <w:highlight w:val="white"/>
            <w:lang w:val="en-GB"/>
          </w:rPr>
          <w:t>, 1030 Vienna, AT</w:t>
        </w:r>
      </w:ins>
    </w:p>
    <w:p w:rsidR="00A203D4" w:rsidRDefault="00A31C93">
      <w:pPr>
        <w:pStyle w:val="corrs-au"/>
        <w:spacing w:before="0" w:line="240" w:lineRule="auto"/>
        <w:rPr>
          <w:ins w:id="4" w:author="Nicholas Schurch" w:date="2019-10-08T10:32:00Z"/>
          <w:rFonts w:ascii="Helvetica" w:hAnsi="Helvetica" w:cs="Arial"/>
          <w:color w:val="000000"/>
          <w:sz w:val="18"/>
          <w:szCs w:val="18"/>
        </w:rPr>
      </w:pPr>
      <w:r>
        <w:rPr>
          <w:rFonts w:ascii="Helvetica" w:hAnsi="Helvetica"/>
          <w:sz w:val="18"/>
          <w:szCs w:val="18"/>
          <w:vertAlign w:val="superscript"/>
          <w:lang w:val="en-GB"/>
        </w:rPr>
        <w:t>#</w:t>
      </w:r>
      <w:r>
        <w:rPr>
          <w:rFonts w:ascii="Helvetica" w:hAnsi="Helvetica"/>
          <w:sz w:val="18"/>
          <w:szCs w:val="18"/>
          <w:lang w:val="en-GB"/>
        </w:rPr>
        <w:t xml:space="preserve"> Present address: </w:t>
      </w:r>
      <w:proofErr w:type="spellStart"/>
      <w:r>
        <w:rPr>
          <w:rFonts w:ascii="Helvetica" w:hAnsi="Helvetica" w:cs="Arial"/>
          <w:color w:val="000000"/>
          <w:sz w:val="18"/>
          <w:szCs w:val="18"/>
          <w:highlight w:val="white"/>
        </w:rPr>
        <w:t>Synpromics</w:t>
      </w:r>
      <w:proofErr w:type="spellEnd"/>
      <w:r>
        <w:rPr>
          <w:rFonts w:ascii="Helvetica" w:hAnsi="Helvetica" w:cs="Arial"/>
          <w:color w:val="000000"/>
          <w:sz w:val="18"/>
          <w:szCs w:val="18"/>
          <w:highlight w:val="white"/>
        </w:rPr>
        <w:t xml:space="preserve"> Ltd, Roslin Innovation Centre, Easter Bush Campus, Midlothian EH25 9RG, UK</w:t>
      </w:r>
    </w:p>
    <w:p w:rsidR="00954D97" w:rsidRPr="00954D97" w:rsidDel="00954D97" w:rsidRDefault="00954D97">
      <w:pPr>
        <w:pStyle w:val="corrs-au"/>
        <w:spacing w:before="0" w:line="240" w:lineRule="auto"/>
        <w:rPr>
          <w:del w:id="5" w:author="Nicholas Schurch" w:date="2019-10-08T10:33:00Z"/>
          <w:rFonts w:ascii="Helvetica" w:hAnsi="Helvetica" w:cs="Arial"/>
          <w:color w:val="000000"/>
          <w:sz w:val="18"/>
          <w:szCs w:val="18"/>
          <w:lang w:val="en-GB"/>
          <w:rPrChange w:id="6" w:author="Nicholas Schurch" w:date="2019-10-08T10:34:00Z">
            <w:rPr>
              <w:del w:id="7" w:author="Nicholas Schurch" w:date="2019-10-08T10:33:00Z"/>
            </w:rPr>
          </w:rPrChange>
        </w:rPr>
      </w:pPr>
      <w:ins w:id="8" w:author="Nicholas Schurch" w:date="2019-10-08T10:32:00Z">
        <w:r w:rsidRPr="00954D97">
          <w:rPr>
            <w:rFonts w:ascii="Helvetica" w:hAnsi="Helvetica" w:cs="Arial"/>
            <w:color w:val="000000"/>
            <w:sz w:val="18"/>
            <w:szCs w:val="18"/>
            <w:vertAlign w:val="superscript"/>
            <w:rPrChange w:id="9" w:author="Nicholas Schurch" w:date="2019-10-08T10:33:00Z">
              <w:rPr>
                <w:rFonts w:ascii="Helvetica" w:hAnsi="Helvetica" w:cs="Arial"/>
                <w:color w:val="000000"/>
                <w:sz w:val="18"/>
                <w:szCs w:val="18"/>
              </w:rPr>
            </w:rPrChange>
          </w:rPr>
          <w:t>$</w:t>
        </w:r>
        <w:r>
          <w:rPr>
            <w:rFonts w:ascii="Helvetica" w:hAnsi="Helvetica" w:cs="Arial"/>
            <w:color w:val="000000"/>
            <w:sz w:val="18"/>
            <w:szCs w:val="18"/>
          </w:rPr>
          <w:t xml:space="preserve"> </w:t>
        </w:r>
        <w:r>
          <w:rPr>
            <w:rFonts w:ascii="Helvetica" w:hAnsi="Helvetica"/>
            <w:sz w:val="18"/>
            <w:szCs w:val="18"/>
            <w:lang w:val="en-GB"/>
          </w:rPr>
          <w:t xml:space="preserve">Present address: </w:t>
        </w:r>
        <w:r>
          <w:rPr>
            <w:rFonts w:ascii="Helvetica" w:hAnsi="Helvetica" w:cs="Arial"/>
            <w:color w:val="000000"/>
            <w:sz w:val="18"/>
            <w:szCs w:val="18"/>
            <w:highlight w:val="white"/>
          </w:rPr>
          <w:t>Biomathematics and Statistics Scotland,</w:t>
        </w:r>
      </w:ins>
      <w:ins w:id="10" w:author="Nicholas Schurch" w:date="2019-10-08T10:33:00Z">
        <w:r>
          <w:rPr>
            <w:rFonts w:ascii="Helvetica" w:hAnsi="Helvetica" w:cs="Arial"/>
            <w:color w:val="000000"/>
            <w:sz w:val="18"/>
            <w:szCs w:val="18"/>
            <w:highlight w:val="white"/>
          </w:rPr>
          <w:t xml:space="preserve"> </w:t>
        </w:r>
        <w:proofErr w:type="spellStart"/>
        <w:r>
          <w:rPr>
            <w:rFonts w:ascii="Helvetica" w:hAnsi="Helvetica" w:cs="Arial"/>
            <w:color w:val="000000"/>
            <w:sz w:val="18"/>
            <w:szCs w:val="18"/>
            <w:highlight w:val="white"/>
          </w:rPr>
          <w:t>Craigiebuckler</w:t>
        </w:r>
        <w:proofErr w:type="spellEnd"/>
        <w:r>
          <w:rPr>
            <w:rFonts w:ascii="Helvetica" w:hAnsi="Helvetica" w:cs="Arial"/>
            <w:color w:val="000000"/>
            <w:sz w:val="18"/>
            <w:szCs w:val="18"/>
            <w:highlight w:val="white"/>
          </w:rPr>
          <w:t>, Aberdeen, AB15 8QH,</w:t>
        </w:r>
      </w:ins>
      <w:ins w:id="11" w:author="Nicholas Schurch" w:date="2019-10-08T10:32:00Z">
        <w:r>
          <w:rPr>
            <w:rFonts w:ascii="Helvetica" w:hAnsi="Helvetica" w:cs="Arial"/>
            <w:color w:val="000000"/>
            <w:sz w:val="18"/>
            <w:szCs w:val="18"/>
            <w:highlight w:val="white"/>
          </w:rPr>
          <w:t xml:space="preserve"> UK</w:t>
        </w:r>
      </w:ins>
    </w:p>
    <w:p w:rsidR="00A203D4" w:rsidRDefault="00A203D4">
      <w:pPr>
        <w:pStyle w:val="corrs-au"/>
        <w:spacing w:before="0" w:line="240" w:lineRule="auto"/>
        <w:rPr>
          <w:rFonts w:ascii="Helvetica" w:hAnsi="Helvetica" w:cs="Arial"/>
          <w:color w:val="000000"/>
          <w:sz w:val="18"/>
          <w:szCs w:val="18"/>
          <w:highlight w:val="white"/>
        </w:rPr>
      </w:pPr>
    </w:p>
    <w:p w:rsidR="00A203D4" w:rsidRDefault="00A31C93">
      <w:pPr>
        <w:pStyle w:val="Abstract-Head"/>
        <w:spacing w:before="360" w:after="120" w:line="240" w:lineRule="auto"/>
        <w:rPr>
          <w:sz w:val="24"/>
          <w:lang w:val="en-GB"/>
        </w:rPr>
      </w:pPr>
      <w:r>
        <w:rPr>
          <w:sz w:val="24"/>
          <w:lang w:val="en-GB"/>
        </w:rPr>
        <w:t>Abstract</w:t>
      </w:r>
    </w:p>
    <w:p w:rsidR="00A203D4" w:rsidRPr="00C776B1" w:rsidRDefault="00A31C93">
      <w:pPr>
        <w:jc w:val="both"/>
        <w:rPr>
          <w:rFonts w:ascii="Helvetica" w:hAnsi="Helvetica"/>
          <w:sz w:val="20"/>
          <w:szCs w:val="20"/>
          <w:rPrChange w:id="12" w:author="Nicholas Schurch" w:date="2019-10-08T10:39:00Z">
            <w:rPr/>
          </w:rPrChange>
        </w:rPr>
      </w:pPr>
      <w:r>
        <w:rPr>
          <w:rFonts w:ascii="Helvetica" w:hAnsi="Helvetica"/>
          <w:sz w:val="20"/>
          <w:szCs w:val="20"/>
        </w:rPr>
        <w:t xml:space="preserve">The biological importance of </w:t>
      </w:r>
      <w:ins w:id="13" w:author="Nicholas Schurch" w:date="2019-10-08T10:34:00Z">
        <w:r w:rsidR="00954D97">
          <w:rPr>
            <w:rFonts w:ascii="Helvetica" w:hAnsi="Helvetica"/>
            <w:sz w:val="20"/>
            <w:szCs w:val="20"/>
          </w:rPr>
          <w:t xml:space="preserve">measuring </w:t>
        </w:r>
      </w:ins>
      <w:r>
        <w:rPr>
          <w:rFonts w:ascii="Helvetica" w:hAnsi="Helvetica"/>
          <w:sz w:val="20"/>
          <w:szCs w:val="20"/>
        </w:rPr>
        <w:t>changes in RNA expression is reflected by the wide variety of tools available to characterise these changes from RNA-</w:t>
      </w:r>
      <w:proofErr w:type="spellStart"/>
      <w:r>
        <w:rPr>
          <w:rFonts w:ascii="Helvetica" w:hAnsi="Helvetica"/>
          <w:sz w:val="20"/>
          <w:szCs w:val="20"/>
        </w:rPr>
        <w:t>seq</w:t>
      </w:r>
      <w:proofErr w:type="spellEnd"/>
      <w:r>
        <w:rPr>
          <w:rFonts w:ascii="Helvetica" w:hAnsi="Helvetica"/>
          <w:sz w:val="20"/>
          <w:szCs w:val="20"/>
        </w:rPr>
        <w:t xml:space="preserve"> data. Several tools exist for detecting Differential Transcript isoform Usage (DTU) from aligned or assembled RNA-</w:t>
      </w:r>
      <w:proofErr w:type="spellStart"/>
      <w:r>
        <w:rPr>
          <w:rFonts w:ascii="Helvetica" w:hAnsi="Helvetica"/>
          <w:sz w:val="20"/>
          <w:szCs w:val="20"/>
        </w:rPr>
        <w:t>seq</w:t>
      </w:r>
      <w:proofErr w:type="spellEnd"/>
      <w:r>
        <w:rPr>
          <w:rFonts w:ascii="Helvetica" w:hAnsi="Helvetica"/>
          <w:sz w:val="20"/>
          <w:szCs w:val="20"/>
        </w:rPr>
        <w:t xml:space="preserve"> data, but few exist for DTU detection from alignment-free RNA-</w:t>
      </w:r>
      <w:proofErr w:type="spellStart"/>
      <w:r>
        <w:rPr>
          <w:rFonts w:ascii="Helvetica" w:hAnsi="Helvetica"/>
          <w:sz w:val="20"/>
          <w:szCs w:val="20"/>
        </w:rPr>
        <w:t>seq</w:t>
      </w:r>
      <w:proofErr w:type="spellEnd"/>
      <w:r>
        <w:rPr>
          <w:rFonts w:ascii="Helvetica" w:hAnsi="Helvetica"/>
          <w:sz w:val="20"/>
          <w:szCs w:val="20"/>
        </w:rPr>
        <w:t xml:space="preserve"> quantifications. We present the </w:t>
      </w:r>
      <w:r>
        <w:rPr>
          <w:rFonts w:ascii="Helvetica" w:hAnsi="Helvetica"/>
          <w:i/>
          <w:sz w:val="20"/>
          <w:szCs w:val="20"/>
        </w:rPr>
        <w:t xml:space="preserve">RATs, </w:t>
      </w:r>
      <w:r>
        <w:rPr>
          <w:rFonts w:ascii="Helvetica" w:hAnsi="Helvetica"/>
          <w:sz w:val="20"/>
          <w:szCs w:val="20"/>
        </w:rPr>
        <w:t xml:space="preserve">an R package that identifies DTU transcriptome-wide directly from transcript abundance estimates. </w:t>
      </w:r>
      <w:r>
        <w:rPr>
          <w:rFonts w:ascii="Helvetica" w:hAnsi="Helvetica"/>
          <w:i/>
          <w:sz w:val="20"/>
          <w:szCs w:val="20"/>
        </w:rPr>
        <w:t>RATs</w:t>
      </w:r>
      <w:r>
        <w:rPr>
          <w:rFonts w:ascii="Helvetica" w:hAnsi="Helvetica"/>
          <w:sz w:val="20"/>
          <w:szCs w:val="20"/>
        </w:rPr>
        <w:t xml:space="preserve"> </w:t>
      </w:r>
      <w:proofErr w:type="gramStart"/>
      <w:r>
        <w:rPr>
          <w:rFonts w:ascii="Helvetica" w:hAnsi="Helvetica"/>
          <w:sz w:val="20"/>
          <w:szCs w:val="20"/>
        </w:rPr>
        <w:t>is</w:t>
      </w:r>
      <w:proofErr w:type="gramEnd"/>
      <w:r>
        <w:rPr>
          <w:rFonts w:ascii="Helvetica" w:hAnsi="Helvetica"/>
          <w:sz w:val="20"/>
          <w:szCs w:val="20"/>
        </w:rPr>
        <w:t xml:space="preserve"> unique in applying bootstrapping to estimate the reliability of detected DTU events and shows good performance at all replication levels (median false positive fraction &lt; 0.05). We compare </w:t>
      </w:r>
      <w:r>
        <w:rPr>
          <w:rFonts w:ascii="Helvetica" w:hAnsi="Helvetica"/>
          <w:i/>
          <w:sz w:val="20"/>
          <w:szCs w:val="20"/>
        </w:rPr>
        <w:t>RATs</w:t>
      </w:r>
      <w:r>
        <w:rPr>
          <w:rFonts w:ascii="Helvetica" w:hAnsi="Helvetica"/>
          <w:sz w:val="20"/>
          <w:szCs w:val="20"/>
        </w:rPr>
        <w:t xml:space="preserve"> to </w:t>
      </w:r>
      <w:ins w:id="14" w:author="Unknown Author" w:date="2019-06-01T20:37:00Z">
        <w:r>
          <w:rPr>
            <w:rFonts w:ascii="Helvetica" w:hAnsi="Helvetica"/>
            <w:sz w:val="20"/>
            <w:szCs w:val="20"/>
          </w:rPr>
          <w:t>three</w:t>
        </w:r>
      </w:ins>
      <w:del w:id="15" w:author="Unknown Author" w:date="2019-06-01T20:37:00Z">
        <w:r>
          <w:rPr>
            <w:rFonts w:ascii="Helvetica" w:hAnsi="Helvetica"/>
            <w:sz w:val="20"/>
            <w:szCs w:val="20"/>
          </w:rPr>
          <w:delText>two</w:delText>
        </w:r>
      </w:del>
      <w:r>
        <w:rPr>
          <w:rFonts w:ascii="Helvetica" w:hAnsi="Helvetica"/>
          <w:sz w:val="20"/>
          <w:szCs w:val="20"/>
        </w:rPr>
        <w:t xml:space="preserve"> existing DTU tools, </w:t>
      </w:r>
      <w:proofErr w:type="spellStart"/>
      <w:r>
        <w:rPr>
          <w:rFonts w:ascii="Helvetica" w:hAnsi="Helvetica"/>
          <w:i/>
          <w:sz w:val="20"/>
          <w:szCs w:val="20"/>
        </w:rPr>
        <w:t>DRIMSeq</w:t>
      </w:r>
      <w:proofErr w:type="spellEnd"/>
      <w:ins w:id="16" w:author="Unknown Author" w:date="2019-06-01T20:38:00Z">
        <w:r>
          <w:rPr>
            <w:rFonts w:ascii="Helvetica" w:hAnsi="Helvetica"/>
            <w:i/>
            <w:sz w:val="20"/>
            <w:szCs w:val="20"/>
          </w:rPr>
          <w:t xml:space="preserve">, </w:t>
        </w:r>
        <w:proofErr w:type="spellStart"/>
        <w:r>
          <w:rPr>
            <w:rFonts w:ascii="Helvetica" w:hAnsi="Helvetica"/>
            <w:i/>
            <w:sz w:val="20"/>
            <w:szCs w:val="20"/>
          </w:rPr>
          <w:t>DEXSeq</w:t>
        </w:r>
      </w:ins>
      <w:proofErr w:type="spellEnd"/>
      <w:r>
        <w:rPr>
          <w:rFonts w:ascii="Helvetica" w:hAnsi="Helvetica"/>
          <w:sz w:val="20"/>
          <w:szCs w:val="20"/>
        </w:rPr>
        <w:t xml:space="preserve"> &amp; </w:t>
      </w:r>
      <w:r>
        <w:rPr>
          <w:rFonts w:ascii="Helvetica" w:hAnsi="Helvetica"/>
          <w:i/>
          <w:sz w:val="20"/>
          <w:szCs w:val="20"/>
        </w:rPr>
        <w:t>SUPPA2,</w:t>
      </w:r>
      <w:r>
        <w:rPr>
          <w:rFonts w:ascii="Helvetica" w:hAnsi="Helvetica"/>
          <w:sz w:val="20"/>
          <w:szCs w:val="20"/>
        </w:rPr>
        <w:t xml:space="preserve"> using two publicly available simulated RNA-</w:t>
      </w:r>
      <w:proofErr w:type="spellStart"/>
      <w:r>
        <w:rPr>
          <w:rFonts w:ascii="Helvetica" w:hAnsi="Helvetica"/>
          <w:sz w:val="20"/>
          <w:szCs w:val="20"/>
        </w:rPr>
        <w:t>seq</w:t>
      </w:r>
      <w:proofErr w:type="spellEnd"/>
      <w:r>
        <w:rPr>
          <w:rFonts w:ascii="Helvetica" w:hAnsi="Helvetica"/>
          <w:sz w:val="20"/>
          <w:szCs w:val="20"/>
        </w:rPr>
        <w:t xml:space="preserve"> datasets and a published human RNA-</w:t>
      </w:r>
      <w:proofErr w:type="spellStart"/>
      <w:r>
        <w:rPr>
          <w:rFonts w:ascii="Helvetica" w:hAnsi="Helvetica"/>
          <w:sz w:val="20"/>
          <w:szCs w:val="20"/>
        </w:rPr>
        <w:t>seq</w:t>
      </w:r>
      <w:proofErr w:type="spellEnd"/>
      <w:r>
        <w:rPr>
          <w:rFonts w:ascii="Helvetica" w:hAnsi="Helvetica"/>
          <w:sz w:val="20"/>
          <w:szCs w:val="20"/>
        </w:rPr>
        <w:t xml:space="preserve"> dataset, in which 248 genes have been previously identified as displaying significant DTU. </w:t>
      </w:r>
      <w:ins w:id="17" w:author="Nicholas Schurch" w:date="2019-10-08T10:46:00Z">
        <w:r w:rsidR="00555707">
          <w:rPr>
            <w:rFonts w:ascii="Helvetica" w:hAnsi="Helvetica"/>
            <w:sz w:val="20"/>
            <w:szCs w:val="20"/>
          </w:rPr>
          <w:t xml:space="preserve">RATs </w:t>
        </w:r>
      </w:ins>
      <w:ins w:id="18" w:author="Nicholas Schurch" w:date="2019-10-08T10:51:00Z">
        <w:r w:rsidR="00555707">
          <w:rPr>
            <w:rFonts w:ascii="Helvetica" w:hAnsi="Helvetica"/>
            <w:sz w:val="20"/>
            <w:szCs w:val="20"/>
          </w:rPr>
          <w:t xml:space="preserve">(with its default parameters) </w:t>
        </w:r>
      </w:ins>
      <w:ins w:id="19" w:author="Nicholas Schurch" w:date="2019-10-08T10:47:00Z">
        <w:r w:rsidR="00555707">
          <w:rPr>
            <w:rFonts w:ascii="Helvetica" w:hAnsi="Helvetica"/>
            <w:sz w:val="20"/>
            <w:szCs w:val="20"/>
          </w:rPr>
          <w:t xml:space="preserve">performs consistently </w:t>
        </w:r>
      </w:ins>
      <w:ins w:id="20" w:author="Nicholas Schurch" w:date="2019-10-08T10:51:00Z">
        <w:r w:rsidR="00555707">
          <w:rPr>
            <w:rFonts w:ascii="Helvetica" w:hAnsi="Helvetica"/>
            <w:sz w:val="20"/>
            <w:szCs w:val="20"/>
          </w:rPr>
          <w:t>well across all the</w:t>
        </w:r>
      </w:ins>
      <w:ins w:id="21" w:author="Nicholas Schurch" w:date="2019-10-08T10:47:00Z">
        <w:r w:rsidR="00555707">
          <w:rPr>
            <w:rFonts w:ascii="Helvetica" w:hAnsi="Helvetica"/>
            <w:sz w:val="20"/>
            <w:szCs w:val="20"/>
          </w:rPr>
          <w:t xml:space="preserve"> datasets </w:t>
        </w:r>
      </w:ins>
      <w:ins w:id="22" w:author="Nicholas Schurch" w:date="2019-10-08T10:51:00Z">
        <w:r w:rsidR="00555707">
          <w:rPr>
            <w:rFonts w:ascii="Helvetica" w:hAnsi="Helvetica"/>
            <w:sz w:val="20"/>
            <w:szCs w:val="20"/>
          </w:rPr>
          <w:t xml:space="preserve">tested </w:t>
        </w:r>
      </w:ins>
      <w:ins w:id="23" w:author="Nicholas Schurch" w:date="2019-10-08T10:48:00Z">
        <w:r w:rsidR="00555707">
          <w:rPr>
            <w:rFonts w:ascii="Helvetica" w:hAnsi="Helvetica"/>
            <w:sz w:val="20"/>
            <w:szCs w:val="20"/>
          </w:rPr>
          <w:t xml:space="preserve">and is </w:t>
        </w:r>
      </w:ins>
      <w:ins w:id="24" w:author="Nicholas Schurch" w:date="2019-10-08T10:51:00Z">
        <w:r w:rsidR="00555707">
          <w:rPr>
            <w:rFonts w:ascii="Helvetica" w:hAnsi="Helvetica"/>
            <w:sz w:val="20"/>
            <w:szCs w:val="20"/>
          </w:rPr>
          <w:t xml:space="preserve">at, or </w:t>
        </w:r>
      </w:ins>
      <w:ins w:id="25" w:author="Nicholas Schurch" w:date="2019-10-08T10:47:00Z">
        <w:r w:rsidR="00555707">
          <w:rPr>
            <w:rFonts w:ascii="Helvetica" w:hAnsi="Helvetica"/>
            <w:sz w:val="20"/>
            <w:szCs w:val="20"/>
          </w:rPr>
          <w:t>near</w:t>
        </w:r>
      </w:ins>
      <w:ins w:id="26" w:author="Nicholas Schurch" w:date="2019-10-08T10:51:00Z">
        <w:r w:rsidR="00555707">
          <w:rPr>
            <w:rFonts w:ascii="Helvetica" w:hAnsi="Helvetica"/>
            <w:sz w:val="20"/>
            <w:szCs w:val="20"/>
          </w:rPr>
          <w:t>,</w:t>
        </w:r>
      </w:ins>
      <w:ins w:id="27" w:author="Nicholas Schurch" w:date="2019-10-08T10:47:00Z">
        <w:r w:rsidR="00555707">
          <w:rPr>
            <w:rFonts w:ascii="Helvetica" w:hAnsi="Helvetica"/>
            <w:sz w:val="20"/>
            <w:szCs w:val="20"/>
          </w:rPr>
          <w:t xml:space="preserve"> the top of the rankings</w:t>
        </w:r>
      </w:ins>
      <w:ins w:id="28" w:author="Nicholas Schurch" w:date="2019-10-08T10:48:00Z">
        <w:r w:rsidR="00555707">
          <w:rPr>
            <w:rFonts w:ascii="Helvetica" w:hAnsi="Helvetica"/>
            <w:sz w:val="20"/>
            <w:szCs w:val="20"/>
          </w:rPr>
          <w:t xml:space="preserve"> for all measures of </w:t>
        </w:r>
      </w:ins>
      <w:ins w:id="29" w:author="Nicholas Schurch" w:date="2019-10-08T10:51:00Z">
        <w:r w:rsidR="00555707">
          <w:rPr>
            <w:rFonts w:ascii="Helvetica" w:hAnsi="Helvetica"/>
            <w:sz w:val="20"/>
            <w:szCs w:val="20"/>
          </w:rPr>
          <w:t xml:space="preserve">tool </w:t>
        </w:r>
      </w:ins>
      <w:ins w:id="30" w:author="Nicholas Schurch" w:date="2019-10-08T10:48:00Z">
        <w:r w:rsidR="00555707">
          <w:rPr>
            <w:rFonts w:ascii="Helvetica" w:hAnsi="Helvetica"/>
            <w:sz w:val="20"/>
            <w:szCs w:val="20"/>
          </w:rPr>
          <w:t>performance (</w:t>
        </w:r>
      </w:ins>
      <w:del w:id="31" w:author="Nicholas Schurch" w:date="2019-10-08T10:35:00Z">
        <w:r w:rsidDel="00C776B1">
          <w:rPr>
            <w:rFonts w:ascii="Helvetica" w:hAnsi="Helvetica"/>
            <w:sz w:val="20"/>
            <w:szCs w:val="20"/>
          </w:rPr>
          <w:delText>RATs with default threshold values o</w:delText>
        </w:r>
      </w:del>
      <w:del w:id="32" w:author="Nicholas Schurch" w:date="2019-10-08T10:36:00Z">
        <w:r w:rsidDel="00C776B1">
          <w:rPr>
            <w:rFonts w:ascii="Helvetica" w:hAnsi="Helvetica"/>
            <w:sz w:val="20"/>
            <w:szCs w:val="20"/>
          </w:rPr>
          <w:delText>n</w:delText>
        </w:r>
      </w:del>
      <w:del w:id="33" w:author="Nicholas Schurch" w:date="2019-10-08T10:47:00Z">
        <w:r w:rsidDel="00555707">
          <w:rPr>
            <w:rFonts w:ascii="Helvetica" w:hAnsi="Helvetica"/>
            <w:sz w:val="20"/>
            <w:szCs w:val="20"/>
          </w:rPr>
          <w:delText xml:space="preserve"> </w:delText>
        </w:r>
      </w:del>
      <w:del w:id="34" w:author="Nicholas Schurch" w:date="2019-10-08T10:35:00Z">
        <w:r w:rsidDel="00C776B1">
          <w:rPr>
            <w:rFonts w:ascii="Helvetica" w:hAnsi="Helvetica"/>
            <w:sz w:val="20"/>
            <w:szCs w:val="20"/>
          </w:rPr>
          <w:delText xml:space="preserve">the </w:delText>
        </w:r>
      </w:del>
      <w:del w:id="35" w:author="Nicholas Schurch" w:date="2019-10-08T10:47:00Z">
        <w:r w:rsidDel="00555707">
          <w:rPr>
            <w:rFonts w:ascii="Helvetica" w:hAnsi="Helvetica"/>
            <w:sz w:val="20"/>
            <w:szCs w:val="20"/>
          </w:rPr>
          <w:delText xml:space="preserve">simulated </w:delText>
        </w:r>
      </w:del>
      <w:ins w:id="36" w:author="Unknown Author" w:date="2019-06-01T20:48:00Z">
        <w:del w:id="37" w:author="Nicholas Schurch" w:date="2019-10-08T10:46:00Z">
          <w:r w:rsidDel="00555707">
            <w:rPr>
              <w:rFonts w:ascii="Helvetica" w:hAnsi="Helvetica"/>
              <w:sz w:val="20"/>
              <w:szCs w:val="20"/>
            </w:rPr>
            <w:delText>h</w:delText>
          </w:r>
        </w:del>
      </w:ins>
      <w:del w:id="38" w:author="Nicholas Schurch" w:date="2019-10-08T10:46:00Z">
        <w:r w:rsidDel="00555707">
          <w:rPr>
            <w:rFonts w:ascii="Helvetica" w:hAnsi="Helvetica"/>
            <w:sz w:val="20"/>
            <w:szCs w:val="20"/>
          </w:rPr>
          <w:delText xml:space="preserve">Human </w:delText>
        </w:r>
      </w:del>
      <w:del w:id="39" w:author="Nicholas Schurch" w:date="2019-10-08T10:47:00Z">
        <w:r w:rsidDel="00555707">
          <w:rPr>
            <w:rFonts w:ascii="Helvetica" w:hAnsi="Helvetica"/>
            <w:sz w:val="20"/>
            <w:szCs w:val="20"/>
          </w:rPr>
          <w:delText xml:space="preserve">data </w:delText>
        </w:r>
      </w:del>
      <w:del w:id="40" w:author="Nicholas Schurch" w:date="2019-10-08T10:36:00Z">
        <w:r w:rsidDel="00C776B1">
          <w:rPr>
            <w:rFonts w:ascii="Helvetica" w:hAnsi="Helvetica"/>
            <w:sz w:val="20"/>
            <w:szCs w:val="20"/>
          </w:rPr>
          <w:delText>has</w:delText>
        </w:r>
      </w:del>
      <w:ins w:id="41" w:author="Unknown Author" w:date="2019-06-02T15:39:00Z">
        <w:del w:id="42" w:author="Nicholas Schurch" w:date="2019-10-08T10:47:00Z">
          <w:r w:rsidDel="00555707">
            <w:rPr>
              <w:rFonts w:ascii="Helvetica" w:hAnsi="Helvetica"/>
              <w:sz w:val="20"/>
              <w:szCs w:val="20"/>
            </w:rPr>
            <w:delText xml:space="preserve"> the </w:delText>
          </w:r>
        </w:del>
      </w:ins>
      <w:ins w:id="43" w:author="Unknown Author" w:date="2019-06-02T15:40:00Z">
        <w:del w:id="44" w:author="Nicholas Schurch" w:date="2019-10-08T10:47:00Z">
          <w:r w:rsidDel="00555707">
            <w:rPr>
              <w:rFonts w:ascii="Helvetica" w:hAnsi="Helvetica"/>
              <w:sz w:val="20"/>
              <w:szCs w:val="20"/>
            </w:rPr>
            <w:delText xml:space="preserve">lowest </w:delText>
          </w:r>
        </w:del>
        <w:r>
          <w:rPr>
            <w:rFonts w:ascii="Helvetica" w:hAnsi="Helvetica"/>
            <w:sz w:val="20"/>
            <w:szCs w:val="20"/>
          </w:rPr>
          <w:t>False Discovery</w:t>
        </w:r>
      </w:ins>
      <w:ins w:id="45" w:author="Nicholas Schurch" w:date="2019-10-08T10:52:00Z">
        <w:r w:rsidR="00555707">
          <w:rPr>
            <w:rFonts w:ascii="Helvetica" w:hAnsi="Helvetica"/>
            <w:sz w:val="20"/>
            <w:szCs w:val="20"/>
          </w:rPr>
          <w:t xml:space="preserve"> Rate,</w:t>
        </w:r>
      </w:ins>
      <w:ins w:id="46" w:author="Unknown Author" w:date="2019-06-02T15:40:00Z">
        <w:r>
          <w:rPr>
            <w:rFonts w:ascii="Helvetica" w:hAnsi="Helvetica"/>
            <w:sz w:val="20"/>
            <w:szCs w:val="20"/>
          </w:rPr>
          <w:t xml:space="preserve"> </w:t>
        </w:r>
        <w:del w:id="47" w:author="Nicholas Schurch" w:date="2019-10-08T10:48:00Z">
          <w:r w:rsidDel="00555707">
            <w:rPr>
              <w:rFonts w:ascii="Helvetica" w:hAnsi="Helvetica"/>
              <w:sz w:val="20"/>
              <w:szCs w:val="20"/>
            </w:rPr>
            <w:delText>Rate</w:delText>
          </w:r>
        </w:del>
        <w:del w:id="48" w:author="Nicholas Schurch" w:date="2019-10-08T10:39:00Z">
          <w:r w:rsidDel="00C776B1">
            <w:rPr>
              <w:rFonts w:ascii="Helvetica" w:hAnsi="Helvetica"/>
              <w:sz w:val="20"/>
              <w:szCs w:val="20"/>
            </w:rPr>
            <w:delText xml:space="preserve"> (FDR)</w:delText>
          </w:r>
        </w:del>
        <w:del w:id="49" w:author="Nicholas Schurch" w:date="2019-10-08T10:48:00Z">
          <w:r w:rsidDel="00555707">
            <w:rPr>
              <w:rFonts w:ascii="Helvetica" w:hAnsi="Helvetica"/>
              <w:sz w:val="20"/>
              <w:szCs w:val="20"/>
            </w:rPr>
            <w:delText xml:space="preserve"> among the tools (0.02</w:delText>
          </w:r>
        </w:del>
        <w:del w:id="50" w:author="Nicholas Schurch" w:date="2019-10-08T10:37:00Z">
          <w:r w:rsidDel="00C776B1">
            <w:rPr>
              <w:rFonts w:ascii="Helvetica" w:hAnsi="Helvetica"/>
              <w:sz w:val="20"/>
              <w:szCs w:val="20"/>
            </w:rPr>
            <w:delText>), followed by DRIMSeq and DEXseq (</w:delText>
          </w:r>
        </w:del>
        <w:del w:id="51" w:author="Nicholas Schurch" w:date="2019-10-08T10:48:00Z">
          <w:r w:rsidDel="00555707">
            <w:rPr>
              <w:rFonts w:ascii="Helvetica" w:hAnsi="Helvetica"/>
              <w:sz w:val="20"/>
              <w:szCs w:val="20"/>
            </w:rPr>
            <w:delText>0.03)</w:delText>
          </w:r>
        </w:del>
        <w:del w:id="52" w:author="Nicholas Schurch" w:date="2019-10-08T10:39:00Z">
          <w:r w:rsidDel="00C776B1">
            <w:rPr>
              <w:rFonts w:ascii="Helvetica" w:hAnsi="Helvetica"/>
              <w:sz w:val="20"/>
              <w:szCs w:val="20"/>
            </w:rPr>
            <w:delText>.</w:delText>
          </w:r>
        </w:del>
      </w:ins>
      <w:del w:id="53" w:author="Nicholas Schurch" w:date="2019-10-08T10:39:00Z">
        <w:r w:rsidDel="00C776B1">
          <w:rPr>
            <w:rFonts w:ascii="Helvetica" w:hAnsi="Helvetica"/>
            <w:sz w:val="20"/>
            <w:szCs w:val="20"/>
          </w:rPr>
          <w:delText xml:space="preserve"> a sensitivity of 0.55, </w:delText>
        </w:r>
      </w:del>
      <w:ins w:id="54" w:author="Unknown Author" w:date="2019-06-02T15:40:00Z">
        <w:del w:id="55" w:author="Nicholas Schurch" w:date="2019-10-08T10:39:00Z">
          <w:r w:rsidDel="00C776B1">
            <w:rPr>
              <w:rFonts w:ascii="Helvetica" w:hAnsi="Helvetica"/>
              <w:sz w:val="20"/>
              <w:szCs w:val="20"/>
            </w:rPr>
            <w:delText>RAT</w:delText>
          </w:r>
        </w:del>
      </w:ins>
      <w:ins w:id="56" w:author="Unknown Author" w:date="2019-06-02T15:41:00Z">
        <w:del w:id="57" w:author="Nicholas Schurch" w:date="2019-10-08T10:39:00Z">
          <w:r w:rsidDel="00C776B1">
            <w:rPr>
              <w:rFonts w:ascii="Helvetica" w:hAnsi="Helvetica"/>
              <w:sz w:val="20"/>
              <w:szCs w:val="20"/>
            </w:rPr>
            <w:delText>s also</w:delText>
          </w:r>
        </w:del>
        <w:del w:id="58" w:author="Nicholas Schurch" w:date="2019-10-08T10:48:00Z">
          <w:r w:rsidDel="00555707">
            <w:rPr>
              <w:rFonts w:ascii="Helvetica" w:hAnsi="Helvetica"/>
              <w:sz w:val="20"/>
              <w:szCs w:val="20"/>
            </w:rPr>
            <w:delText xml:space="preserve"> achieves </w:delText>
          </w:r>
        </w:del>
      </w:ins>
      <w:del w:id="59" w:author="Nicholas Schurch" w:date="2019-10-08T10:48:00Z">
        <w:r w:rsidDel="00555707">
          <w:rPr>
            <w:rFonts w:ascii="Helvetica" w:hAnsi="Helvetica"/>
            <w:sz w:val="20"/>
            <w:szCs w:val="20"/>
          </w:rPr>
          <w:delText xml:space="preserve">a </w:delText>
        </w:r>
      </w:del>
      <w:r>
        <w:rPr>
          <w:rFonts w:ascii="Helvetica" w:hAnsi="Helvetica"/>
          <w:sz w:val="20"/>
          <w:szCs w:val="20"/>
        </w:rPr>
        <w:t>Matthews correlation coefficient</w:t>
      </w:r>
      <w:ins w:id="60" w:author="Unknown Author" w:date="2019-06-02T15:39:00Z">
        <w:del w:id="61" w:author="Nicholas Schurch" w:date="2019-10-08T10:43:00Z">
          <w:r w:rsidDel="00C776B1">
            <w:rPr>
              <w:rFonts w:ascii="Helvetica" w:hAnsi="Helvetica"/>
              <w:sz w:val="20"/>
              <w:szCs w:val="20"/>
            </w:rPr>
            <w:delText xml:space="preserve"> </w:delText>
          </w:r>
        </w:del>
        <w:del w:id="62" w:author="Nicholas Schurch" w:date="2019-10-08T10:39:00Z">
          <w:r w:rsidDel="00C776B1">
            <w:rPr>
              <w:rFonts w:ascii="Helvetica" w:hAnsi="Helvetica"/>
              <w:sz w:val="20"/>
              <w:szCs w:val="20"/>
            </w:rPr>
            <w:delText>(MCC)</w:delText>
          </w:r>
        </w:del>
      </w:ins>
      <w:ins w:id="63" w:author="Nicholas Schurch" w:date="2019-10-08T10:48:00Z">
        <w:r w:rsidR="00555707">
          <w:rPr>
            <w:rFonts w:ascii="Helvetica" w:hAnsi="Helvetica"/>
            <w:sz w:val="20"/>
            <w:szCs w:val="20"/>
          </w:rPr>
          <w:t xml:space="preserve"> &amp; </w:t>
        </w:r>
      </w:ins>
      <w:del w:id="64" w:author="Nicholas Schurch" w:date="2019-10-08T10:39:00Z">
        <w:r w:rsidDel="00C776B1">
          <w:rPr>
            <w:rFonts w:ascii="Helvetica" w:hAnsi="Helvetica"/>
            <w:sz w:val="20"/>
            <w:szCs w:val="20"/>
          </w:rPr>
          <w:delText xml:space="preserve"> </w:delText>
        </w:r>
      </w:del>
      <w:del w:id="65" w:author="Nicholas Schurch" w:date="2019-10-08T10:40:00Z">
        <w:r w:rsidDel="00C776B1">
          <w:rPr>
            <w:rFonts w:ascii="Helvetica" w:hAnsi="Helvetica"/>
            <w:sz w:val="20"/>
            <w:szCs w:val="20"/>
          </w:rPr>
          <w:delText xml:space="preserve">of </w:delText>
        </w:r>
      </w:del>
      <w:del w:id="66" w:author="Nicholas Schurch" w:date="2019-10-08T10:48:00Z">
        <w:r w:rsidDel="00555707">
          <w:rPr>
            <w:rFonts w:ascii="Helvetica" w:hAnsi="Helvetica"/>
            <w:sz w:val="20"/>
            <w:szCs w:val="20"/>
          </w:rPr>
          <w:delText>0.71</w:delText>
        </w:r>
      </w:del>
      <w:ins w:id="67" w:author="Unknown Author" w:date="2019-06-02T15:32:00Z">
        <w:del w:id="68" w:author="Nicholas Schurch" w:date="2019-10-08T10:48:00Z">
          <w:r w:rsidDel="00555707">
            <w:rPr>
              <w:rFonts w:ascii="Helvetica" w:hAnsi="Helvetica"/>
              <w:sz w:val="20"/>
              <w:szCs w:val="20"/>
            </w:rPr>
            <w:delText>2</w:delText>
          </w:r>
        </w:del>
      </w:ins>
      <w:ins w:id="69" w:author="Unknown Author" w:date="2019-06-02T15:41:00Z">
        <w:del w:id="70" w:author="Nicholas Schurch" w:date="2019-10-08T10:40:00Z">
          <w:r w:rsidDel="00C776B1">
            <w:rPr>
              <w:rFonts w:ascii="Helvetica" w:hAnsi="Helvetica"/>
              <w:sz w:val="20"/>
              <w:szCs w:val="20"/>
            </w:rPr>
            <w:delText>, surpassed only by</w:delText>
          </w:r>
        </w:del>
        <w:del w:id="71" w:author="Nicholas Schurch" w:date="2019-10-08T10:48:00Z">
          <w:r w:rsidDel="00555707">
            <w:rPr>
              <w:rFonts w:ascii="Helvetica" w:hAnsi="Helvetica"/>
              <w:sz w:val="20"/>
              <w:szCs w:val="20"/>
            </w:rPr>
            <w:delText xml:space="preserve"> DEXSeq </w:delText>
          </w:r>
        </w:del>
        <w:del w:id="72" w:author="Nicholas Schurch" w:date="2019-10-08T10:42:00Z">
          <w:r w:rsidDel="00C776B1">
            <w:rPr>
              <w:rFonts w:ascii="Helvetica" w:hAnsi="Helvetica"/>
              <w:sz w:val="20"/>
              <w:szCs w:val="20"/>
            </w:rPr>
            <w:delText>(0.73)</w:delText>
          </w:r>
        </w:del>
        <w:del w:id="73" w:author="Nicholas Schurch" w:date="2019-10-08T10:48:00Z">
          <w:r w:rsidDel="00555707">
            <w:rPr>
              <w:rFonts w:ascii="Helvetica" w:hAnsi="Helvetica"/>
              <w:sz w:val="20"/>
              <w:szCs w:val="20"/>
            </w:rPr>
            <w:delText xml:space="preserve"> </w:delText>
          </w:r>
        </w:del>
        <w:del w:id="74" w:author="Nicholas Schurch" w:date="2019-10-08T10:42:00Z">
          <w:r w:rsidDel="00C776B1">
            <w:rPr>
              <w:rFonts w:ascii="Helvetica" w:hAnsi="Helvetica"/>
              <w:sz w:val="20"/>
              <w:szCs w:val="20"/>
            </w:rPr>
            <w:delText xml:space="preserve">and followed by </w:delText>
          </w:r>
        </w:del>
        <w:del w:id="75" w:author="Nicholas Schurch" w:date="2019-10-08T10:48:00Z">
          <w:r w:rsidDel="00555707">
            <w:rPr>
              <w:rFonts w:ascii="Helvetica" w:hAnsi="Helvetica"/>
              <w:sz w:val="20"/>
              <w:szCs w:val="20"/>
            </w:rPr>
            <w:delText>DRIMSeq</w:delText>
          </w:r>
        </w:del>
        <w:del w:id="76" w:author="Nicholas Schurch" w:date="2019-10-08T10:42:00Z">
          <w:r w:rsidDel="00C776B1">
            <w:rPr>
              <w:rFonts w:ascii="Helvetica" w:hAnsi="Helvetica"/>
              <w:sz w:val="20"/>
              <w:szCs w:val="20"/>
            </w:rPr>
            <w:delText xml:space="preserve"> (0.69</w:delText>
          </w:r>
        </w:del>
        <w:del w:id="77" w:author="Nicholas Schurch" w:date="2019-10-08T10:48:00Z">
          <w:r w:rsidDel="00555707">
            <w:rPr>
              <w:rFonts w:ascii="Helvetica" w:hAnsi="Helvetica"/>
              <w:sz w:val="20"/>
              <w:szCs w:val="20"/>
            </w:rPr>
            <w:delText>)</w:delText>
          </w:r>
        </w:del>
      </w:ins>
      <w:ins w:id="78" w:author="Unknown Author" w:date="2019-06-02T15:42:00Z">
        <w:del w:id="79" w:author="Nicholas Schurch" w:date="2019-10-08T10:43:00Z">
          <w:r w:rsidDel="00C776B1">
            <w:rPr>
              <w:rFonts w:ascii="Helvetica" w:hAnsi="Helvetica"/>
              <w:sz w:val="20"/>
              <w:szCs w:val="20"/>
            </w:rPr>
            <w:delText xml:space="preserve">. RATs’ </w:delText>
          </w:r>
        </w:del>
      </w:ins>
      <w:ins w:id="80" w:author="Nicholas Schurch" w:date="2019-10-08T10:48:00Z">
        <w:r w:rsidR="00555707">
          <w:rPr>
            <w:rFonts w:ascii="Helvetica" w:hAnsi="Helvetica"/>
            <w:sz w:val="20"/>
            <w:szCs w:val="20"/>
          </w:rPr>
          <w:t xml:space="preserve">sensitivity). </w:t>
        </w:r>
      </w:ins>
      <w:ins w:id="81" w:author="Unknown Author" w:date="2019-06-02T15:42:00Z">
        <w:del w:id="82" w:author="Nicholas Schurch" w:date="2019-10-08T10:48:00Z">
          <w:r w:rsidDel="00555707">
            <w:rPr>
              <w:rFonts w:ascii="Helvetica" w:hAnsi="Helvetica"/>
              <w:sz w:val="20"/>
              <w:szCs w:val="20"/>
            </w:rPr>
            <w:delText xml:space="preserve">sensitivity </w:delText>
          </w:r>
        </w:del>
        <w:del w:id="83" w:author="Nicholas Schurch" w:date="2019-10-08T10:43:00Z">
          <w:r w:rsidDel="00C776B1">
            <w:rPr>
              <w:rFonts w:ascii="Helvetica" w:hAnsi="Helvetica"/>
              <w:sz w:val="20"/>
              <w:szCs w:val="20"/>
            </w:rPr>
            <w:delText xml:space="preserve">at the default parameter values is </w:delText>
          </w:r>
        </w:del>
        <w:del w:id="84" w:author="Nicholas Schurch" w:date="2019-10-08T10:48:00Z">
          <w:r w:rsidDel="00555707">
            <w:rPr>
              <w:rFonts w:ascii="Helvetica" w:hAnsi="Helvetica"/>
              <w:sz w:val="20"/>
              <w:szCs w:val="20"/>
            </w:rPr>
            <w:delText>0.</w:delText>
          </w:r>
        </w:del>
        <w:del w:id="85" w:author="Nicholas Schurch" w:date="2019-10-08T10:43:00Z">
          <w:r w:rsidDel="00C776B1">
            <w:rPr>
              <w:rFonts w:ascii="Helvetica" w:hAnsi="Helvetica"/>
              <w:sz w:val="20"/>
              <w:szCs w:val="20"/>
            </w:rPr>
            <w:delText>0</w:delText>
          </w:r>
        </w:del>
        <w:del w:id="86" w:author="Nicholas Schurch" w:date="2019-10-08T10:48:00Z">
          <w:r w:rsidDel="00555707">
            <w:rPr>
              <w:rFonts w:ascii="Helvetica" w:hAnsi="Helvetica"/>
              <w:sz w:val="20"/>
              <w:szCs w:val="20"/>
            </w:rPr>
            <w:delText xml:space="preserve">56, </w:delText>
          </w:r>
        </w:del>
        <w:del w:id="87" w:author="Nicholas Schurch" w:date="2019-10-08T10:43:00Z">
          <w:r w:rsidDel="00C776B1">
            <w:rPr>
              <w:rFonts w:ascii="Helvetica" w:hAnsi="Helvetica"/>
              <w:sz w:val="20"/>
              <w:szCs w:val="20"/>
            </w:rPr>
            <w:delText xml:space="preserve">surpassed by </w:delText>
          </w:r>
        </w:del>
        <w:del w:id="88" w:author="Nicholas Schurch" w:date="2019-10-08T10:48:00Z">
          <w:r w:rsidDel="00555707">
            <w:rPr>
              <w:rFonts w:ascii="Helvetica" w:hAnsi="Helvetica"/>
              <w:sz w:val="20"/>
              <w:szCs w:val="20"/>
            </w:rPr>
            <w:delText xml:space="preserve">DRIMSeq </w:delText>
          </w:r>
        </w:del>
        <w:del w:id="89" w:author="Nicholas Schurch" w:date="2019-10-08T10:44:00Z">
          <w:r w:rsidDel="00C776B1">
            <w:rPr>
              <w:rFonts w:ascii="Helvetica" w:hAnsi="Helvetica"/>
              <w:sz w:val="20"/>
              <w:szCs w:val="20"/>
            </w:rPr>
            <w:delText xml:space="preserve">(0.57) and </w:delText>
          </w:r>
        </w:del>
        <w:del w:id="90" w:author="Nicholas Schurch" w:date="2019-10-08T10:48:00Z">
          <w:r w:rsidDel="00555707">
            <w:rPr>
              <w:rFonts w:ascii="Helvetica" w:hAnsi="Helvetica"/>
              <w:sz w:val="20"/>
              <w:szCs w:val="20"/>
            </w:rPr>
            <w:delText xml:space="preserve">SUPPA2 </w:delText>
          </w:r>
        </w:del>
      </w:ins>
      <w:ins w:id="91" w:author="Unknown Author" w:date="2019-06-02T15:43:00Z">
        <w:del w:id="92" w:author="Nicholas Schurch" w:date="2019-10-08T10:48:00Z">
          <w:r w:rsidDel="00555707">
            <w:rPr>
              <w:rFonts w:ascii="Helvetica" w:hAnsi="Helvetica"/>
              <w:sz w:val="20"/>
              <w:szCs w:val="20"/>
            </w:rPr>
            <w:delText>(0.61)</w:delText>
          </w:r>
        </w:del>
      </w:ins>
      <w:del w:id="93" w:author="Nicholas Schurch" w:date="2019-10-08T10:48:00Z">
        <w:r w:rsidDel="00555707">
          <w:rPr>
            <w:rFonts w:ascii="Helvetica" w:hAnsi="Helvetica"/>
            <w:sz w:val="20"/>
            <w:szCs w:val="20"/>
          </w:rPr>
          <w:delText xml:space="preserve">). 47 </w:delText>
        </w:r>
        <w:r w:rsidDel="00555707">
          <w:rPr>
            <w:rFonts w:ascii="Helvetica" w:hAnsi="Helvetica"/>
            <w:i/>
            <w:sz w:val="20"/>
            <w:szCs w:val="20"/>
          </w:rPr>
          <w:delText>DRIMSeq</w:delText>
        </w:r>
        <w:r w:rsidDel="00555707">
          <w:rPr>
            <w:rFonts w:ascii="Helvetica" w:hAnsi="Helvetica"/>
            <w:sz w:val="20"/>
            <w:szCs w:val="20"/>
          </w:rPr>
          <w:delText xml:space="preserve"> has similar FDR performance to </w:delText>
        </w:r>
        <w:r w:rsidDel="00555707">
          <w:rPr>
            <w:rFonts w:ascii="Helvetica" w:hAnsi="Helvetica"/>
            <w:i/>
            <w:sz w:val="20"/>
            <w:szCs w:val="20"/>
          </w:rPr>
          <w:delText>RATs</w:delText>
        </w:r>
        <w:r w:rsidDel="00555707">
          <w:rPr>
            <w:rFonts w:ascii="Helvetica" w:hAnsi="Helvetica"/>
            <w:sz w:val="20"/>
            <w:szCs w:val="20"/>
          </w:rPr>
          <w:delText xml:space="preserve"> (0.0), but worse sensitivity (0.RATs and DRIMseq use different methods for measuring DTU effect-sizes complicating the comparison of results between these tools, however, for a likelihood-ratio threshold of 30,. Applying the same thresholds for </w:delText>
        </w:r>
        <w:r w:rsidDel="00555707">
          <w:rPr>
            <w:rFonts w:ascii="Helvetica" w:hAnsi="Helvetica"/>
            <w:i/>
            <w:sz w:val="20"/>
            <w:szCs w:val="20"/>
          </w:rPr>
          <w:delText>SUPPA2</w:delText>
        </w:r>
        <w:r w:rsidDel="00555707">
          <w:rPr>
            <w:rFonts w:ascii="Helvetica" w:hAnsi="Helvetica"/>
            <w:sz w:val="20"/>
            <w:szCs w:val="20"/>
          </w:rPr>
          <w:delText xml:space="preserve"> results in a higher sensitivity (0.61) but poorer FDR performance (0.33). , outperforming both other tools and a False Discovery Rate (FDR) of 0.0</w:delText>
        </w:r>
      </w:del>
      <w:ins w:id="94" w:author="Unknown Author" w:date="2019-06-02T15:37:00Z">
        <w:del w:id="95" w:author="Nicholas Schurch" w:date="2019-10-08T10:48:00Z">
          <w:r w:rsidDel="00555707">
            <w:rPr>
              <w:rFonts w:ascii="Helvetica" w:hAnsi="Helvetica"/>
              <w:sz w:val="20"/>
              <w:szCs w:val="20"/>
            </w:rPr>
            <w:delText xml:space="preserve"> </w:delText>
          </w:r>
        </w:del>
      </w:ins>
      <w:ins w:id="96" w:author="Unknown Author" w:date="2019-06-02T15:45:00Z">
        <w:r>
          <w:rPr>
            <w:rFonts w:ascii="Helvetica" w:hAnsi="Helvetica"/>
            <w:sz w:val="20"/>
            <w:szCs w:val="20"/>
          </w:rPr>
          <w:t>All the tools perform better</w:t>
        </w:r>
        <w:del w:id="97" w:author="Nicholas Schurch" w:date="2019-10-08T10:38:00Z">
          <w:r w:rsidDel="00C776B1">
            <w:rPr>
              <w:rFonts w:ascii="Helvetica" w:hAnsi="Helvetica"/>
              <w:sz w:val="20"/>
              <w:szCs w:val="20"/>
            </w:rPr>
            <w:delText>m</w:delText>
          </w:r>
        </w:del>
        <w:r>
          <w:rPr>
            <w:rFonts w:ascii="Helvetica" w:hAnsi="Helvetica"/>
            <w:sz w:val="20"/>
            <w:szCs w:val="20"/>
          </w:rPr>
          <w:t xml:space="preserve"> on</w:t>
        </w:r>
        <w:del w:id="98" w:author="Nicholas Schurch" w:date="2019-10-08T10:48:00Z">
          <w:r w:rsidDel="00555707">
            <w:rPr>
              <w:rFonts w:ascii="Helvetica" w:hAnsi="Helvetica"/>
              <w:sz w:val="20"/>
              <w:szCs w:val="20"/>
            </w:rPr>
            <w:delText xml:space="preserve"> </w:delText>
          </w:r>
        </w:del>
      </w:ins>
      <w:del w:id="99" w:author="Unknown Author" w:date="2019-06-02T15:45:00Z">
        <w:r>
          <w:rPr>
            <w:rFonts w:ascii="Helvetica" w:hAnsi="Helvetica"/>
            <w:sz w:val="20"/>
            <w:szCs w:val="20"/>
          </w:rPr>
          <w:delText>These differences persist for</w:delText>
        </w:r>
      </w:del>
      <w:r>
        <w:rPr>
          <w:rFonts w:ascii="Helvetica" w:hAnsi="Helvetica"/>
          <w:sz w:val="20"/>
          <w:szCs w:val="20"/>
        </w:rPr>
        <w:t xml:space="preserve"> the simulated drosophila dataset</w:t>
      </w:r>
      <w:ins w:id="100" w:author="Unknown Author" w:date="2019-06-02T15:45:00Z">
        <w:del w:id="101" w:author="Nicholas Schurch" w:date="2019-10-08T10:49:00Z">
          <w:r w:rsidDel="00555707">
            <w:rPr>
              <w:rFonts w:ascii="Helvetica" w:hAnsi="Helvetica"/>
              <w:sz w:val="20"/>
              <w:szCs w:val="20"/>
            </w:rPr>
            <w:delText>,</w:delText>
          </w:r>
        </w:del>
      </w:ins>
      <w:ins w:id="102" w:author="Nicholas Schurch" w:date="2019-10-08T10:49:00Z">
        <w:r w:rsidR="00555707">
          <w:rPr>
            <w:rFonts w:ascii="Helvetica" w:hAnsi="Helvetica"/>
            <w:sz w:val="20"/>
            <w:szCs w:val="20"/>
          </w:rPr>
          <w:t xml:space="preserve"> than on the simulated human data, reflecting the difference in </w:t>
        </w:r>
        <w:proofErr w:type="spellStart"/>
        <w:r w:rsidR="00555707">
          <w:rPr>
            <w:rFonts w:ascii="Helvetica" w:hAnsi="Helvetica"/>
            <w:sz w:val="20"/>
            <w:szCs w:val="20"/>
          </w:rPr>
          <w:t>tra</w:t>
        </w:r>
      </w:ins>
      <w:ins w:id="103" w:author="Nicholas Schurch" w:date="2019-10-08T10:50:00Z">
        <w:r w:rsidR="00555707">
          <w:rPr>
            <w:rFonts w:ascii="Helvetica" w:hAnsi="Helvetica"/>
            <w:sz w:val="20"/>
            <w:szCs w:val="20"/>
          </w:rPr>
          <w:t>nscriptomal</w:t>
        </w:r>
      </w:ins>
      <w:proofErr w:type="spellEnd"/>
      <w:ins w:id="104" w:author="Nicholas Schurch" w:date="2019-10-08T10:49:00Z">
        <w:r w:rsidR="00555707">
          <w:rPr>
            <w:rFonts w:ascii="Helvetica" w:hAnsi="Helvetica"/>
            <w:sz w:val="20"/>
            <w:szCs w:val="20"/>
          </w:rPr>
          <w:t xml:space="preserve"> complexity</w:t>
        </w:r>
      </w:ins>
      <w:ins w:id="105" w:author="Nicholas Schurch" w:date="2019-10-08T10:50:00Z">
        <w:r w:rsidR="00555707">
          <w:rPr>
            <w:rFonts w:ascii="Helvetica" w:hAnsi="Helvetica"/>
            <w:sz w:val="20"/>
            <w:szCs w:val="20"/>
          </w:rPr>
          <w:t xml:space="preserve"> of the two species,</w:t>
        </w:r>
      </w:ins>
      <w:ins w:id="106" w:author="Unknown Author" w:date="2019-06-02T15:45:00Z">
        <w:r>
          <w:rPr>
            <w:rFonts w:ascii="Helvetica" w:hAnsi="Helvetica"/>
            <w:sz w:val="20"/>
            <w:szCs w:val="20"/>
          </w:rPr>
          <w:t xml:space="preserve"> </w:t>
        </w:r>
        <w:del w:id="107" w:author="Nicholas Schurch" w:date="2019-10-08T10:50:00Z">
          <w:r w:rsidDel="00555707">
            <w:rPr>
              <w:rFonts w:ascii="Helvetica" w:hAnsi="Helvetica"/>
              <w:sz w:val="20"/>
              <w:szCs w:val="20"/>
            </w:rPr>
            <w:delText>but the</w:delText>
          </w:r>
        </w:del>
      </w:ins>
      <w:ins w:id="108" w:author="Nicholas Schurch" w:date="2019-10-08T10:50:00Z">
        <w:r w:rsidR="00555707">
          <w:rPr>
            <w:rFonts w:ascii="Helvetica" w:hAnsi="Helvetica"/>
            <w:sz w:val="20"/>
            <w:szCs w:val="20"/>
          </w:rPr>
          <w:t>however the</w:t>
        </w:r>
      </w:ins>
      <w:ins w:id="109" w:author="Unknown Author" w:date="2019-06-02T15:45:00Z">
        <w:r>
          <w:rPr>
            <w:rFonts w:ascii="Helvetica" w:hAnsi="Helvetica"/>
            <w:sz w:val="20"/>
            <w:szCs w:val="20"/>
          </w:rPr>
          <w:t xml:space="preserve"> re</w:t>
        </w:r>
      </w:ins>
      <w:ins w:id="110" w:author="Unknown Author" w:date="2019-06-02T15:46:00Z">
        <w:r>
          <w:rPr>
            <w:rFonts w:ascii="Helvetica" w:hAnsi="Helvetica"/>
            <w:sz w:val="20"/>
            <w:szCs w:val="20"/>
          </w:rPr>
          <w:t xml:space="preserve">lative ranking </w:t>
        </w:r>
      </w:ins>
      <w:ins w:id="111" w:author="Nicholas Schurch" w:date="2019-10-08T10:50:00Z">
        <w:r w:rsidR="00555707">
          <w:rPr>
            <w:rFonts w:ascii="Helvetica" w:hAnsi="Helvetica"/>
            <w:sz w:val="20"/>
            <w:szCs w:val="20"/>
          </w:rPr>
          <w:t xml:space="preserve">of tool performance </w:t>
        </w:r>
      </w:ins>
      <w:ins w:id="112" w:author="Unknown Author" w:date="2019-06-02T15:46:00Z">
        <w:r>
          <w:rPr>
            <w:rFonts w:ascii="Helvetica" w:hAnsi="Helvetica"/>
            <w:sz w:val="20"/>
            <w:szCs w:val="20"/>
          </w:rPr>
          <w:t>persists</w:t>
        </w:r>
      </w:ins>
      <w:r>
        <w:rPr>
          <w:rFonts w:ascii="Helvetica" w:hAnsi="Helvetica"/>
          <w:sz w:val="20"/>
          <w:szCs w:val="20"/>
        </w:rPr>
        <w:t>.</w:t>
      </w:r>
      <w:ins w:id="113" w:author="Unknown Author" w:date="2019-06-02T15:46:00Z">
        <w:r>
          <w:rPr>
            <w:rFonts w:ascii="Helvetica" w:hAnsi="Helvetica"/>
            <w:sz w:val="20"/>
            <w:szCs w:val="20"/>
          </w:rPr>
          <w:t xml:space="preserve"> </w:t>
        </w:r>
        <w:del w:id="114" w:author="Nicholas Schurch" w:date="2019-10-08T10:52:00Z">
          <w:r w:rsidDel="00555707">
            <w:rPr>
              <w:rFonts w:ascii="Helvetica" w:hAnsi="Helvetica"/>
              <w:sz w:val="20"/>
              <w:szCs w:val="20"/>
            </w:rPr>
            <w:delText xml:space="preserve">The ranking </w:delText>
          </w:r>
        </w:del>
        <w:del w:id="115" w:author="Nicholas Schurch" w:date="2019-10-08T10:50:00Z">
          <w:r w:rsidDel="00555707">
            <w:rPr>
              <w:rFonts w:ascii="Helvetica" w:hAnsi="Helvetica"/>
              <w:sz w:val="20"/>
              <w:szCs w:val="20"/>
            </w:rPr>
            <w:delText xml:space="preserve">however </w:delText>
          </w:r>
        </w:del>
        <w:del w:id="116" w:author="Nicholas Schurch" w:date="2019-10-08T10:52:00Z">
          <w:r w:rsidDel="00555707">
            <w:rPr>
              <w:rFonts w:ascii="Helvetica" w:hAnsi="Helvetica"/>
              <w:sz w:val="20"/>
              <w:szCs w:val="20"/>
            </w:rPr>
            <w:delText>depend</w:delText>
          </w:r>
        </w:del>
        <w:del w:id="117" w:author="Nicholas Schurch" w:date="2019-10-08T10:50:00Z">
          <w:r w:rsidDel="00555707">
            <w:rPr>
              <w:rFonts w:ascii="Helvetica" w:hAnsi="Helvetica"/>
              <w:sz w:val="20"/>
              <w:szCs w:val="20"/>
            </w:rPr>
            <w:delText>s</w:delText>
          </w:r>
        </w:del>
        <w:del w:id="118" w:author="Nicholas Schurch" w:date="2019-10-08T10:52:00Z">
          <w:r w:rsidDel="00555707">
            <w:rPr>
              <w:rFonts w:ascii="Helvetica" w:hAnsi="Helvetica"/>
              <w:sz w:val="20"/>
              <w:szCs w:val="20"/>
            </w:rPr>
            <w:delText xml:space="preserve"> greatly on the parameters used. </w:delText>
          </w:r>
        </w:del>
        <w:del w:id="119" w:author="Nicholas Schurch" w:date="2019-10-08T11:00:00Z">
          <w:r w:rsidDel="00555707">
            <w:rPr>
              <w:rFonts w:ascii="Helvetica" w:hAnsi="Helvetica"/>
              <w:sz w:val="20"/>
              <w:szCs w:val="20"/>
            </w:rPr>
            <w:delText>RATs overall was more consistently near the top of the ranking than the other tools.</w:delText>
          </w:r>
        </w:del>
      </w:ins>
      <w:del w:id="120" w:author="Nicholas Schurch" w:date="2019-10-08T11:00:00Z">
        <w:r w:rsidDel="00555707">
          <w:rPr>
            <w:rFonts w:ascii="Helvetica" w:hAnsi="Helvetica"/>
            <w:sz w:val="20"/>
            <w:szCs w:val="20"/>
          </w:rPr>
          <w:delText xml:space="preserve"> </w:delText>
        </w:r>
      </w:del>
      <w:r>
        <w:rPr>
          <w:rFonts w:ascii="Helvetica" w:hAnsi="Helvetica"/>
          <w:sz w:val="20"/>
          <w:szCs w:val="20"/>
        </w:rPr>
        <w:t>On the published human RNA-</w:t>
      </w:r>
      <w:proofErr w:type="spellStart"/>
      <w:r>
        <w:rPr>
          <w:rFonts w:ascii="Helvetica" w:hAnsi="Helvetica"/>
          <w:sz w:val="20"/>
          <w:szCs w:val="20"/>
        </w:rPr>
        <w:t>seq</w:t>
      </w:r>
      <w:proofErr w:type="spellEnd"/>
      <w:r>
        <w:rPr>
          <w:rFonts w:ascii="Helvetica" w:hAnsi="Helvetica"/>
          <w:sz w:val="20"/>
          <w:szCs w:val="20"/>
        </w:rPr>
        <w:t xml:space="preserve"> dataset the </w:t>
      </w:r>
      <w:ins w:id="121" w:author="Unknown Author" w:date="2019-06-02T15:47:00Z">
        <w:r>
          <w:rPr>
            <w:rFonts w:ascii="Helvetica" w:hAnsi="Helvetica"/>
            <w:sz w:val="20"/>
            <w:szCs w:val="20"/>
          </w:rPr>
          <w:t>high</w:t>
        </w:r>
      </w:ins>
      <w:del w:id="122" w:author="Unknown Author" w:date="2019-06-02T15:47:00Z">
        <w:r>
          <w:rPr>
            <w:rFonts w:ascii="Helvetica" w:hAnsi="Helvetica"/>
            <w:sz w:val="20"/>
            <w:szCs w:val="20"/>
          </w:rPr>
          <w:delText>great</w:delText>
        </w:r>
      </w:del>
      <w:r>
        <w:rPr>
          <w:rFonts w:ascii="Helvetica" w:hAnsi="Helvetica"/>
          <w:sz w:val="20"/>
          <w:szCs w:val="20"/>
        </w:rPr>
        <w:t xml:space="preserve">est agreement between the tools </w:t>
      </w:r>
      <w:del w:id="123" w:author="Nicholas Schurch" w:date="2019-10-08T11:00:00Z">
        <w:r w:rsidDel="00932DB1">
          <w:rPr>
            <w:rFonts w:ascii="Helvetica" w:hAnsi="Helvetica"/>
            <w:sz w:val="20"/>
            <w:szCs w:val="20"/>
          </w:rPr>
          <w:delText xml:space="preserve">tested </w:delText>
        </w:r>
      </w:del>
      <w:r>
        <w:rPr>
          <w:rFonts w:ascii="Helvetica" w:hAnsi="Helvetica"/>
          <w:sz w:val="20"/>
          <w:szCs w:val="20"/>
        </w:rPr>
        <w:t xml:space="preserve">is </w:t>
      </w:r>
      <w:ins w:id="124" w:author="Unknown Author" w:date="2019-06-02T15:47:00Z">
        <w:del w:id="125" w:author="Nicholas Schurch" w:date="2019-10-08T11:00:00Z">
          <w:r w:rsidDel="00932DB1">
            <w:rPr>
              <w:rFonts w:ascii="Helvetica" w:hAnsi="Helvetica"/>
              <w:sz w:val="20"/>
              <w:szCs w:val="20"/>
            </w:rPr>
            <w:delText xml:space="preserve">only </w:delText>
          </w:r>
        </w:del>
      </w:ins>
      <w:r>
        <w:rPr>
          <w:rFonts w:ascii="Helvetica" w:hAnsi="Helvetica"/>
          <w:sz w:val="20"/>
          <w:szCs w:val="20"/>
        </w:rPr>
        <w:t xml:space="preserve">53%, observed between </w:t>
      </w:r>
      <w:r>
        <w:rPr>
          <w:rFonts w:ascii="Helvetica" w:hAnsi="Helvetica"/>
          <w:i/>
          <w:sz w:val="20"/>
          <w:szCs w:val="20"/>
        </w:rPr>
        <w:t>RATs</w:t>
      </w:r>
      <w:r>
        <w:rPr>
          <w:rFonts w:ascii="Helvetica" w:hAnsi="Helvetica"/>
          <w:sz w:val="20"/>
          <w:szCs w:val="20"/>
        </w:rPr>
        <w:t xml:space="preserve"> and </w:t>
      </w:r>
      <w:r>
        <w:rPr>
          <w:rFonts w:ascii="Helvetica" w:hAnsi="Helvetica"/>
          <w:i/>
          <w:sz w:val="20"/>
          <w:szCs w:val="20"/>
        </w:rPr>
        <w:t>SUPPA2</w:t>
      </w:r>
      <w:r>
        <w:rPr>
          <w:rFonts w:ascii="Helvetica" w:hAnsi="Helvetica"/>
          <w:sz w:val="20"/>
          <w:szCs w:val="20"/>
        </w:rPr>
        <w:t xml:space="preserve">. The bootstrapping quality filter in </w:t>
      </w:r>
      <w:r>
        <w:rPr>
          <w:rFonts w:ascii="Helvetica" w:hAnsi="Helvetica"/>
          <w:i/>
          <w:sz w:val="20"/>
          <w:szCs w:val="20"/>
        </w:rPr>
        <w:t>RATs</w:t>
      </w:r>
      <w:r>
        <w:rPr>
          <w:rFonts w:ascii="Helvetica" w:hAnsi="Helvetica"/>
          <w:sz w:val="20"/>
          <w:szCs w:val="20"/>
        </w:rPr>
        <w:t xml:space="preserve"> is responsible for removing the majority of DTU events called by </w:t>
      </w:r>
      <w:r>
        <w:rPr>
          <w:rFonts w:ascii="Helvetica" w:hAnsi="Helvetica"/>
          <w:i/>
          <w:sz w:val="20"/>
          <w:szCs w:val="20"/>
        </w:rPr>
        <w:t>SUPPA2</w:t>
      </w:r>
      <w:r>
        <w:rPr>
          <w:rFonts w:ascii="Helvetica" w:hAnsi="Helvetica"/>
          <w:sz w:val="20"/>
          <w:szCs w:val="20"/>
        </w:rPr>
        <w:t xml:space="preserve"> that are not reported by </w:t>
      </w:r>
      <w:r>
        <w:rPr>
          <w:rFonts w:ascii="Helvetica" w:hAnsi="Helvetica"/>
          <w:i/>
          <w:sz w:val="20"/>
          <w:szCs w:val="20"/>
        </w:rPr>
        <w:t>RATs</w:t>
      </w:r>
      <w:r>
        <w:rPr>
          <w:rFonts w:ascii="Helvetica" w:hAnsi="Helvetica"/>
          <w:sz w:val="20"/>
          <w:szCs w:val="20"/>
        </w:rPr>
        <w:t xml:space="preserve">. All methods, including the previously published </w:t>
      </w:r>
      <w:proofErr w:type="spellStart"/>
      <w:r>
        <w:rPr>
          <w:rFonts w:ascii="Helvetica" w:hAnsi="Helvetica"/>
          <w:sz w:val="20"/>
          <w:szCs w:val="20"/>
        </w:rPr>
        <w:t>qRT</w:t>
      </w:r>
      <w:proofErr w:type="spellEnd"/>
      <w:r>
        <w:rPr>
          <w:rFonts w:ascii="Helvetica" w:hAnsi="Helvetica"/>
          <w:sz w:val="20"/>
          <w:szCs w:val="20"/>
        </w:rPr>
        <w:t xml:space="preserve">-PCR of three of the 248 detected DTU events, were found to be sensitive to annotation differences between </w:t>
      </w:r>
      <w:proofErr w:type="spellStart"/>
      <w:r>
        <w:rPr>
          <w:rFonts w:ascii="Helvetica" w:hAnsi="Helvetica"/>
          <w:sz w:val="20"/>
          <w:szCs w:val="20"/>
        </w:rPr>
        <w:t>Ensembl</w:t>
      </w:r>
      <w:proofErr w:type="spellEnd"/>
      <w:r>
        <w:rPr>
          <w:rFonts w:ascii="Helvetica" w:hAnsi="Helvetica"/>
          <w:sz w:val="20"/>
          <w:szCs w:val="20"/>
        </w:rPr>
        <w:t xml:space="preserve"> v60 and v87.</w:t>
      </w:r>
    </w:p>
    <w:p w:rsidR="00A203D4" w:rsidRDefault="00A31C93">
      <w:pPr>
        <w:pStyle w:val="Abstract-Text"/>
        <w:spacing w:before="120" w:after="120" w:line="240" w:lineRule="auto"/>
      </w:pPr>
      <w:r>
        <w:rPr>
          <w:b/>
          <w:sz w:val="20"/>
          <w:szCs w:val="16"/>
          <w:lang w:val="en-GB" w:eastAsia="en-IN"/>
        </w:rPr>
        <w:t>Contact:</w:t>
      </w:r>
      <w:r>
        <w:rPr>
          <w:sz w:val="20"/>
          <w:szCs w:val="16"/>
          <w:lang w:val="en-GB" w:eastAsia="en-IN"/>
        </w:rPr>
        <w:t xml:space="preserve"> </w:t>
      </w:r>
      <w:hyperlink r:id="rId7">
        <w:r>
          <w:rPr>
            <w:rStyle w:val="InternetLink"/>
            <w:sz w:val="20"/>
            <w:szCs w:val="16"/>
            <w:lang w:val="en-GB" w:eastAsia="en-IN"/>
          </w:rPr>
          <w:t>n.j.schurch@dundee.ac.uk</w:t>
        </w:r>
      </w:hyperlink>
      <w:r>
        <w:rPr>
          <w:sz w:val="20"/>
          <w:szCs w:val="16"/>
          <w:lang w:val="en-GB" w:eastAsia="en-IN"/>
        </w:rPr>
        <w:t xml:space="preserve">, </w:t>
      </w:r>
      <w:hyperlink r:id="rId8">
        <w:r>
          <w:rPr>
            <w:rStyle w:val="InternetLink"/>
            <w:sz w:val="20"/>
            <w:szCs w:val="16"/>
            <w:lang w:val="en-GB" w:eastAsia="en-IN"/>
          </w:rPr>
          <w:t>g.j.barton@dundee.ac.uk</w:t>
        </w:r>
      </w:hyperlink>
      <w:r>
        <w:rPr>
          <w:sz w:val="20"/>
          <w:szCs w:val="16"/>
          <w:lang w:val="en-GB" w:eastAsia="en-IN"/>
        </w:rPr>
        <w:t xml:space="preserve">, </w:t>
      </w:r>
      <w:hyperlink r:id="rId9">
        <w:r>
          <w:rPr>
            <w:rStyle w:val="InternetLink"/>
            <w:sz w:val="20"/>
            <w:szCs w:val="16"/>
            <w:lang w:val="en-GB" w:eastAsia="en-IN"/>
          </w:rPr>
          <w:t>g.g.simpson@dundee.ac.uk</w:t>
        </w:r>
      </w:hyperlink>
    </w:p>
    <w:p w:rsidR="00A203D4" w:rsidRDefault="00A31C93">
      <w:pPr>
        <w:spacing w:line="240" w:lineRule="auto"/>
      </w:pPr>
      <w:r>
        <w:rPr>
          <w:rStyle w:val="InternetLink"/>
          <w:rFonts w:ascii="Helvetica" w:hAnsi="Helvetica"/>
          <w:b/>
          <w:sz w:val="20"/>
          <w:szCs w:val="20"/>
          <w:lang w:eastAsia="en-IN"/>
        </w:rPr>
        <w:t>Keywords:</w:t>
      </w:r>
      <w:r>
        <w:rPr>
          <w:rStyle w:val="InternetLink"/>
          <w:rFonts w:ascii="Helvetica" w:hAnsi="Helvetica"/>
          <w:sz w:val="20"/>
          <w:szCs w:val="20"/>
          <w:lang w:eastAsia="en-IN"/>
        </w:rPr>
        <w:t xml:space="preserve"> </w:t>
      </w:r>
      <w:r>
        <w:rPr>
          <w:rFonts w:ascii="Helvetica" w:hAnsi="Helvetica"/>
          <w:sz w:val="20"/>
          <w:szCs w:val="20"/>
          <w:lang w:eastAsia="en-IN"/>
        </w:rPr>
        <w:t>Transcriptomics, Differential Isoform Usage, Transcriptional regulation, Gene</w:t>
      </w:r>
    </w:p>
    <w:p w:rsidR="00A203D4" w:rsidRDefault="00A31C93">
      <w:pPr>
        <w:pStyle w:val="Abstract-Text"/>
        <w:spacing w:before="120" w:after="120" w:line="240" w:lineRule="auto"/>
        <w:rPr>
          <w:sz w:val="20"/>
          <w:szCs w:val="20"/>
          <w:lang w:eastAsia="en-IN"/>
        </w:rPr>
      </w:pPr>
      <w:r>
        <w:rPr>
          <w:sz w:val="20"/>
          <w:szCs w:val="20"/>
          <w:lang w:eastAsia="en-IN"/>
        </w:rPr>
        <w:t>regulation, Feature selection, Algorithms, Visualization</w:t>
      </w:r>
    </w:p>
    <w:p w:rsidR="00A203D4" w:rsidRDefault="00A203D4">
      <w:pPr>
        <w:pStyle w:val="AbstractHead"/>
        <w:spacing w:line="14" w:lineRule="exact"/>
        <w:rPr>
          <w:sz w:val="20"/>
          <w:szCs w:val="16"/>
          <w:lang w:val="en-GB"/>
        </w:rPr>
      </w:pPr>
    </w:p>
    <w:p w:rsidR="00A203D4" w:rsidRDefault="00A203D4">
      <w:pPr>
        <w:sectPr w:rsidR="00A203D4">
          <w:headerReference w:type="even" r:id="rId10"/>
          <w:headerReference w:type="default" r:id="rId11"/>
          <w:footerReference w:type="even" r:id="rId12"/>
          <w:footerReference w:type="default" r:id="rId13"/>
          <w:pgSz w:w="12240" w:h="15826"/>
          <w:pgMar w:top="1267" w:right="1382" w:bottom="1267" w:left="1094" w:header="706" w:footer="835" w:gutter="0"/>
          <w:cols w:space="720"/>
          <w:formProt w:val="0"/>
          <w:titlePg/>
          <w:docGrid w:linePitch="360"/>
        </w:sectPr>
      </w:pPr>
    </w:p>
    <w:p w:rsidR="00A203D4" w:rsidRDefault="00A31C93">
      <w:pPr>
        <w:pStyle w:val="Heading1"/>
        <w:numPr>
          <w:ilvl w:val="0"/>
          <w:numId w:val="2"/>
        </w:numPr>
        <w:spacing w:before="120" w:after="120" w:line="240" w:lineRule="auto"/>
        <w:ind w:left="0" w:firstLine="0"/>
        <w:jc w:val="both"/>
        <w:rPr>
          <w:lang w:val="en-GB"/>
        </w:rPr>
      </w:pPr>
      <w:r>
        <w:rPr>
          <w:lang w:val="en-GB"/>
        </w:rPr>
        <w:t xml:space="preserve">Introduction </w:t>
      </w:r>
    </w:p>
    <w:p w:rsidR="00A203D4" w:rsidDel="00932DB1" w:rsidRDefault="00A31C93">
      <w:pPr>
        <w:jc w:val="both"/>
        <w:rPr>
          <w:del w:id="126" w:author="Nicholas Schurch" w:date="2019-10-08T11:04:00Z"/>
        </w:rPr>
      </w:pPr>
      <w:r>
        <w:rPr>
          <w:rFonts w:ascii="Helvetica" w:hAnsi="Helvetica"/>
          <w:sz w:val="16"/>
          <w:szCs w:val="16"/>
        </w:rPr>
        <w:t xml:space="preserve">High-throughput gene regulation studies have focused primarily on quantifying gene expression and calculating Differential Gene Expression (DGE) between samples in different groups, conditions, treatments, or time-points. However, in higher eukaryotes, alternative splicing of multi-exon genes and/or alternative transcript </w:t>
      </w:r>
      <w:proofErr w:type="gramStart"/>
      <w:r>
        <w:rPr>
          <w:rFonts w:ascii="Helvetica" w:hAnsi="Helvetica"/>
          <w:sz w:val="16"/>
          <w:szCs w:val="16"/>
        </w:rPr>
        <w:t>start</w:t>
      </w:r>
      <w:proofErr w:type="gramEnd"/>
      <w:r>
        <w:rPr>
          <w:rFonts w:ascii="Helvetica" w:hAnsi="Helvetica"/>
          <w:sz w:val="16"/>
          <w:szCs w:val="16"/>
        </w:rPr>
        <w:t xml:space="preserve"> and end sites leads to multiple transcript isoforms originating from each gene. Since transcripts represent the executive form of genetic information, analysis of Differential Transcript Expression (DTE) </w:t>
      </w:r>
      <w:ins w:id="127" w:author="Unknown Author" w:date="2019-05-27T22:54:00Z">
        <w:r>
          <w:rPr>
            <w:rFonts w:ascii="Helvetica" w:hAnsi="Helvetica"/>
            <w:sz w:val="16"/>
            <w:szCs w:val="16"/>
          </w:rPr>
          <w:t>g</w:t>
        </w:r>
      </w:ins>
      <w:r>
        <w:rPr>
          <w:rFonts w:ascii="Helvetica" w:hAnsi="Helvetica"/>
          <w:sz w:val="16"/>
          <w:szCs w:val="16"/>
        </w:rPr>
        <w:t>i</w:t>
      </w:r>
      <w:ins w:id="128" w:author="Unknown Author" w:date="2019-05-27T22:54:00Z">
        <w:r>
          <w:rPr>
            <w:rFonts w:ascii="Helvetica" w:hAnsi="Helvetica"/>
            <w:sz w:val="16"/>
            <w:szCs w:val="16"/>
          </w:rPr>
          <w:t>ve</w:t>
        </w:r>
      </w:ins>
      <w:r>
        <w:rPr>
          <w:rFonts w:ascii="Helvetica" w:hAnsi="Helvetica"/>
          <w:sz w:val="16"/>
          <w:szCs w:val="16"/>
        </w:rPr>
        <w:t xml:space="preserve">s </w:t>
      </w:r>
      <w:ins w:id="129" w:author="Unknown Author" w:date="2019-05-27T22:54:00Z">
        <w:r>
          <w:rPr>
            <w:rFonts w:ascii="Helvetica" w:hAnsi="Helvetica"/>
            <w:sz w:val="16"/>
            <w:szCs w:val="16"/>
          </w:rPr>
          <w:t xml:space="preserve">a more detailed insight </w:t>
        </w:r>
      </w:ins>
      <w:ins w:id="130" w:author="Unknown Author" w:date="2019-05-27T22:57:00Z">
        <w:r>
          <w:rPr>
            <w:rFonts w:ascii="Helvetica" w:hAnsi="Helvetica"/>
            <w:sz w:val="16"/>
            <w:szCs w:val="16"/>
          </w:rPr>
          <w:t xml:space="preserve">into expression </w:t>
        </w:r>
      </w:ins>
      <w:del w:id="131" w:author="Unknown Author" w:date="2019-05-27T22:56:00Z">
        <w:r>
          <w:rPr>
            <w:rFonts w:ascii="Helvetica" w:hAnsi="Helvetica"/>
            <w:sz w:val="16"/>
            <w:szCs w:val="16"/>
          </w:rPr>
          <w:delText>preferable to</w:delText>
        </w:r>
      </w:del>
      <w:ins w:id="132" w:author="Unknown Author" w:date="2019-05-27T22:56:00Z">
        <w:r>
          <w:rPr>
            <w:rFonts w:ascii="Helvetica" w:hAnsi="Helvetica"/>
            <w:sz w:val="16"/>
            <w:szCs w:val="16"/>
          </w:rPr>
          <w:t>than</w:t>
        </w:r>
      </w:ins>
      <w:r>
        <w:rPr>
          <w:rFonts w:ascii="Helvetica" w:hAnsi="Helvetica"/>
          <w:sz w:val="16"/>
          <w:szCs w:val="16"/>
        </w:rPr>
        <w:t xml:space="preserve"> DGE. Unfortunately, isoform-level transcriptome analysis is more complex and expensive since, in order to achieve similar statistical power </w:t>
      </w:r>
      <w:del w:id="133" w:author="Unknown Author" w:date="2019-05-27T22:57:00Z">
        <w:r>
          <w:rPr>
            <w:rFonts w:ascii="Helvetica" w:hAnsi="Helvetica"/>
            <w:sz w:val="16"/>
            <w:szCs w:val="16"/>
          </w:rPr>
          <w:delText>in a</w:delText>
        </w:r>
      </w:del>
      <w:ins w:id="134" w:author="Unknown Author" w:date="2019-05-27T22:57:00Z">
        <w:r>
          <w:rPr>
            <w:rFonts w:ascii="Helvetica" w:hAnsi="Helvetica"/>
            <w:sz w:val="16"/>
            <w:szCs w:val="16"/>
          </w:rPr>
          <w:t>for</w:t>
        </w:r>
      </w:ins>
      <w:r>
        <w:rPr>
          <w:rFonts w:ascii="Helvetica" w:hAnsi="Helvetica"/>
          <w:sz w:val="16"/>
          <w:szCs w:val="16"/>
        </w:rPr>
        <w:t xml:space="preserve"> DTE </w:t>
      </w:r>
      <w:del w:id="135" w:author="Unknown Author" w:date="2019-05-27T22:57:00Z">
        <w:r>
          <w:rPr>
            <w:rFonts w:ascii="Helvetica" w:hAnsi="Helvetica"/>
            <w:sz w:val="16"/>
            <w:szCs w:val="16"/>
          </w:rPr>
          <w:delText>study</w:delText>
        </w:r>
      </w:del>
      <w:ins w:id="136" w:author="Unknown Author" w:date="2019-05-27T22:57:00Z">
        <w:r>
          <w:rPr>
            <w:rFonts w:ascii="Helvetica" w:hAnsi="Helvetica"/>
            <w:sz w:val="16"/>
            <w:szCs w:val="16"/>
          </w:rPr>
          <w:t xml:space="preserve"> as for DGE</w:t>
        </w:r>
      </w:ins>
      <w:r>
        <w:rPr>
          <w:rFonts w:ascii="Helvetica" w:hAnsi="Helvetica"/>
          <w:sz w:val="16"/>
          <w:szCs w:val="16"/>
        </w:rPr>
        <w:t xml:space="preserve">, higher sequencing depth is required to compensate for the expression of each gene being split among its component isoforms. In addition, </w:t>
      </w:r>
      <w:ins w:id="137" w:author="Nicholas Schurch" w:date="2019-10-08T11:03:00Z">
        <w:r w:rsidR="00932DB1">
          <w:rPr>
            <w:rFonts w:ascii="Helvetica" w:hAnsi="Helvetica"/>
            <w:sz w:val="16"/>
            <w:szCs w:val="16"/>
          </w:rPr>
          <w:t xml:space="preserve">the transcript </w:t>
        </w:r>
      </w:ins>
      <w:r>
        <w:rPr>
          <w:rFonts w:ascii="Helvetica" w:hAnsi="Helvetica"/>
          <w:sz w:val="16"/>
          <w:szCs w:val="16"/>
        </w:rPr>
        <w:t xml:space="preserve">isoforms </w:t>
      </w:r>
      <w:ins w:id="138" w:author="Nicholas Schurch" w:date="2019-10-08T11:03:00Z">
        <w:r w:rsidR="00932DB1">
          <w:rPr>
            <w:rFonts w:ascii="Helvetica" w:hAnsi="Helvetica"/>
            <w:sz w:val="16"/>
            <w:szCs w:val="16"/>
          </w:rPr>
          <w:t>expressed from</w:t>
        </w:r>
      </w:ins>
      <w:del w:id="139" w:author="Nicholas Schurch" w:date="2019-10-08T11:03:00Z">
        <w:r w:rsidDel="00932DB1">
          <w:rPr>
            <w:rFonts w:ascii="Helvetica" w:hAnsi="Helvetica"/>
            <w:sz w:val="16"/>
            <w:szCs w:val="16"/>
          </w:rPr>
          <w:delText>of</w:delText>
        </w:r>
      </w:del>
      <w:r>
        <w:rPr>
          <w:rFonts w:ascii="Helvetica" w:hAnsi="Helvetica"/>
          <w:sz w:val="16"/>
          <w:szCs w:val="16"/>
        </w:rPr>
        <w:t xml:space="preserve"> a gene </w:t>
      </w:r>
      <w:ins w:id="140" w:author="Nicholas Schurch" w:date="2019-10-08T11:03:00Z">
        <w:r w:rsidR="00932DB1">
          <w:rPr>
            <w:rFonts w:ascii="Helvetica" w:hAnsi="Helvetica"/>
            <w:sz w:val="16"/>
            <w:szCs w:val="16"/>
          </w:rPr>
          <w:t xml:space="preserve">region </w:t>
        </w:r>
      </w:ins>
      <w:r>
        <w:rPr>
          <w:rFonts w:ascii="Helvetica" w:hAnsi="Helvetica"/>
          <w:sz w:val="16"/>
          <w:szCs w:val="16"/>
        </w:rPr>
        <w:t>share high se</w:t>
      </w:r>
      <w:r>
        <w:rPr>
          <w:rFonts w:ascii="Helvetica" w:hAnsi="Helvetica"/>
          <w:sz w:val="16"/>
          <w:szCs w:val="16"/>
        </w:rPr>
        <w:lastRenderedPageBreak/>
        <w:t xml:space="preserve">quence </w:t>
      </w:r>
      <w:del w:id="141" w:author="Nicholas Schurch" w:date="2019-10-08T11:02:00Z">
        <w:r w:rsidDel="00932DB1">
          <w:rPr>
            <w:rFonts w:ascii="Helvetica" w:hAnsi="Helvetica"/>
            <w:sz w:val="16"/>
            <w:szCs w:val="16"/>
          </w:rPr>
          <w:delText>similarity</w:delText>
        </w:r>
      </w:del>
      <w:ins w:id="142" w:author="Nicholas Schurch" w:date="2019-10-08T11:02:00Z">
        <w:r w:rsidR="00932DB1">
          <w:rPr>
            <w:rFonts w:ascii="Helvetica" w:hAnsi="Helvetica"/>
            <w:sz w:val="16"/>
            <w:szCs w:val="16"/>
          </w:rPr>
          <w:t>similarity,</w:t>
        </w:r>
      </w:ins>
      <w:r>
        <w:rPr>
          <w:rFonts w:ascii="Helvetica" w:hAnsi="Helvetica"/>
          <w:sz w:val="16"/>
          <w:szCs w:val="16"/>
        </w:rPr>
        <w:t xml:space="preserve"> </w:t>
      </w:r>
      <w:del w:id="143" w:author="Nicholas Schurch" w:date="2019-10-08T11:02:00Z">
        <w:r w:rsidDel="00932DB1">
          <w:rPr>
            <w:rFonts w:ascii="Helvetica" w:hAnsi="Helvetica"/>
            <w:sz w:val="16"/>
            <w:szCs w:val="16"/>
          </w:rPr>
          <w:delText xml:space="preserve">and this </w:delText>
        </w:r>
      </w:del>
      <w:r>
        <w:rPr>
          <w:rFonts w:ascii="Helvetica" w:hAnsi="Helvetica"/>
          <w:sz w:val="16"/>
          <w:szCs w:val="16"/>
        </w:rPr>
        <w:t>complicat</w:t>
      </w:r>
      <w:ins w:id="144" w:author="Nicholas Schurch" w:date="2019-10-08T11:02:00Z">
        <w:r w:rsidR="00932DB1">
          <w:rPr>
            <w:rFonts w:ascii="Helvetica" w:hAnsi="Helvetica"/>
            <w:sz w:val="16"/>
            <w:szCs w:val="16"/>
          </w:rPr>
          <w:t>ing</w:t>
        </w:r>
      </w:ins>
      <w:del w:id="145" w:author="Nicholas Schurch" w:date="2019-10-08T11:02:00Z">
        <w:r w:rsidDel="00932DB1">
          <w:rPr>
            <w:rFonts w:ascii="Helvetica" w:hAnsi="Helvetica"/>
            <w:sz w:val="16"/>
            <w:szCs w:val="16"/>
          </w:rPr>
          <w:delText>es</w:delText>
        </w:r>
      </w:del>
      <w:r>
        <w:rPr>
          <w:rFonts w:ascii="Helvetica" w:hAnsi="Helvetica"/>
          <w:sz w:val="16"/>
          <w:szCs w:val="16"/>
        </w:rPr>
        <w:t xml:space="preserve"> the attribution of reads </w:t>
      </w:r>
      <w:del w:id="146" w:author="Nicholas Schurch" w:date="2019-10-08T11:02:00Z">
        <w:r w:rsidDel="00932DB1">
          <w:rPr>
            <w:rFonts w:ascii="Helvetica" w:hAnsi="Helvetica"/>
            <w:sz w:val="16"/>
            <w:szCs w:val="16"/>
          </w:rPr>
          <w:delText>among them</w:delText>
        </w:r>
      </w:del>
      <w:ins w:id="147" w:author="Nicholas Schurch" w:date="2019-10-08T11:02:00Z">
        <w:r w:rsidR="00932DB1">
          <w:rPr>
            <w:rFonts w:ascii="Helvetica" w:hAnsi="Helvetica"/>
            <w:sz w:val="16"/>
            <w:szCs w:val="16"/>
          </w:rPr>
          <w:t>to specific isof</w:t>
        </w:r>
      </w:ins>
      <w:ins w:id="148" w:author="Nicholas Schurch" w:date="2019-10-08T11:03:00Z">
        <w:r w:rsidR="00932DB1">
          <w:rPr>
            <w:rFonts w:ascii="Helvetica" w:hAnsi="Helvetica"/>
            <w:sz w:val="16"/>
            <w:szCs w:val="16"/>
          </w:rPr>
          <w:t>orms</w:t>
        </w:r>
      </w:ins>
      <w:r>
        <w:rPr>
          <w:rFonts w:ascii="Helvetica" w:hAnsi="Helvetica"/>
          <w:sz w:val="16"/>
          <w:szCs w:val="16"/>
        </w:rPr>
        <w:t xml:space="preserve">. Despite these challenges, several studies have shown that isoforms have distinct functions </w:t>
      </w:r>
      <w:r>
        <w:fldChar w:fldCharType="begin"/>
      </w:r>
      <w:r>
        <w:instrText>ADDIN EN.CITE</w:instrText>
      </w:r>
      <w:r>
        <w:fldChar w:fldCharType="end"/>
      </w:r>
      <w:bookmarkStart w:id="149" w:name="__Fieldmark__998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0" w:name="__Fieldmark__9992_3434555421"/>
      <w:bookmarkEnd w:id="149"/>
      <w:r>
        <w:rPr>
          <w:rFonts w:ascii="Helvetica" w:hAnsi="Helvetica"/>
          <w:sz w:val="16"/>
          <w:szCs w:val="16"/>
        </w:rPr>
        <w:t>[1-3]</w:t>
      </w:r>
      <w:r>
        <w:fldChar w:fldCharType="end"/>
      </w:r>
      <w:bookmarkEnd w:id="150"/>
      <w:r>
        <w:rPr>
          <w:rFonts w:ascii="Helvetica" w:hAnsi="Helvetica"/>
          <w:sz w:val="16"/>
          <w:szCs w:val="16"/>
        </w:rPr>
        <w:t xml:space="preserve"> and that shifts in individual isoform expression represent a real level of gene regulation </w:t>
      </w:r>
      <w:r>
        <w:fldChar w:fldCharType="begin"/>
      </w:r>
      <w:r>
        <w:instrText>ADDIN EN.CITE</w:instrText>
      </w:r>
      <w:r>
        <w:fldChar w:fldCharType="end"/>
      </w:r>
      <w:bookmarkStart w:id="151" w:name="__Fieldmark__999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2" w:name="__Fieldmark__10002_3434555421"/>
      <w:bookmarkEnd w:id="151"/>
      <w:r>
        <w:rPr>
          <w:rFonts w:ascii="Helvetica" w:hAnsi="Helvetica"/>
          <w:sz w:val="16"/>
          <w:szCs w:val="16"/>
        </w:rPr>
        <w:t>[4-7]</w:t>
      </w:r>
      <w:r>
        <w:fldChar w:fldCharType="end"/>
      </w:r>
      <w:bookmarkEnd w:id="152"/>
      <w:del w:id="153" w:author="Unknown Author" w:date="2019-05-27T22:58:00Z">
        <w:r>
          <w:rPr>
            <w:rFonts w:ascii="Helvetica" w:hAnsi="Helvetica"/>
            <w:sz w:val="16"/>
            <w:szCs w:val="16"/>
          </w:rPr>
          <w:delText>, suggesting there is little justification for choosing DGE over DTE in the study of complex transcriptomes</w:delText>
        </w:r>
      </w:del>
      <w:ins w:id="154" w:author="Unknown Author" w:date="2019-06-02T15:49:00Z">
        <w:r>
          <w:rPr>
            <w:rFonts w:ascii="Helvetica" w:hAnsi="Helvetica"/>
            <w:sz w:val="16"/>
            <w:szCs w:val="16"/>
          </w:rPr>
          <w:t xml:space="preserve"> highlighting the importance of performing </w:t>
        </w:r>
        <w:del w:id="155" w:author="Nicholas Schurch" w:date="2019-10-09T11:12:00Z">
          <w:r w:rsidDel="004C6364">
            <w:rPr>
              <w:rFonts w:ascii="Helvetica" w:hAnsi="Helvetica"/>
              <w:sz w:val="16"/>
              <w:szCs w:val="16"/>
            </w:rPr>
            <w:delText xml:space="preserve">also </w:delText>
          </w:r>
        </w:del>
        <w:r>
          <w:rPr>
            <w:rFonts w:ascii="Helvetica" w:hAnsi="Helvetica"/>
            <w:sz w:val="16"/>
            <w:szCs w:val="16"/>
          </w:rPr>
          <w:t>transcript-level analyses</w:t>
        </w:r>
      </w:ins>
      <w:r>
        <w:rPr>
          <w:rFonts w:ascii="Helvetica" w:hAnsi="Helvetica"/>
          <w:sz w:val="16"/>
          <w:szCs w:val="16"/>
        </w:rPr>
        <w:t>.</w:t>
      </w:r>
      <w:ins w:id="156" w:author="Nicholas Schurch" w:date="2019-10-08T11:04:00Z">
        <w:r w:rsidR="00932DB1">
          <w:rPr>
            <w:rFonts w:ascii="Helvetica" w:hAnsi="Helvetica"/>
            <w:sz w:val="16"/>
            <w:szCs w:val="16"/>
          </w:rPr>
          <w:t xml:space="preserve"> </w:t>
        </w:r>
      </w:ins>
    </w:p>
    <w:p w:rsidR="00A203D4" w:rsidDel="00932DB1" w:rsidRDefault="00A203D4">
      <w:pPr>
        <w:jc w:val="both"/>
        <w:rPr>
          <w:del w:id="157" w:author="Nicholas Schurch" w:date="2019-10-08T11:04:00Z"/>
          <w:rFonts w:ascii="Helvetica" w:hAnsi="Helvetica"/>
          <w:sz w:val="16"/>
          <w:szCs w:val="16"/>
        </w:rPr>
      </w:pPr>
    </w:p>
    <w:p w:rsidR="00A203D4" w:rsidRDefault="00A31C93">
      <w:pPr>
        <w:jc w:val="both"/>
        <w:rPr>
          <w:rFonts w:ascii="Helvetica" w:hAnsi="Helvetica"/>
          <w:sz w:val="16"/>
          <w:szCs w:val="16"/>
        </w:rPr>
      </w:pPr>
      <w:r>
        <w:rPr>
          <w:rFonts w:ascii="Helvetica" w:hAnsi="Helvetica"/>
          <w:sz w:val="16"/>
          <w:szCs w:val="16"/>
        </w:rPr>
        <w:t>I</w:t>
      </w:r>
      <w:ins w:id="158" w:author="Unknown Author" w:date="2019-06-02T15:50:00Z">
        <w:r>
          <w:rPr>
            <w:rFonts w:ascii="Helvetica" w:hAnsi="Helvetica"/>
            <w:sz w:val="16"/>
            <w:szCs w:val="16"/>
          </w:rPr>
          <w:t>n fact, i</w:t>
        </w:r>
      </w:ins>
      <w:r>
        <w:rPr>
          <w:rFonts w:ascii="Helvetica" w:hAnsi="Helvetica"/>
          <w:sz w:val="16"/>
          <w:szCs w:val="16"/>
        </w:rPr>
        <w:t>t is possible to find significant DTE among the isoforms of a gene, even when the gene shows no significant DGE. This introduces the concept of Differential Transcript Usage (DTU), where the abundances of individual isoforms of a gene can change relative to one another, with the most pronounced examples resulting in a change of the dominant isoform (isoform switching). The definitions of DGE, DTE and DTU are illustrated in Figure 1.</w:t>
      </w:r>
    </w:p>
    <w:p w:rsidR="00A203D4" w:rsidRDefault="00A203D4">
      <w:pPr>
        <w:jc w:val="both"/>
        <w:rPr>
          <w:rFonts w:ascii="Helvetica" w:hAnsi="Helvetica"/>
          <w:sz w:val="16"/>
          <w:szCs w:val="16"/>
        </w:rPr>
      </w:pPr>
    </w:p>
    <w:p w:rsidR="00A203D4" w:rsidRDefault="00A31C93">
      <w:pPr>
        <w:jc w:val="both"/>
        <w:rPr>
          <w:rFonts w:ascii="Helvetica" w:hAnsi="Helvetica"/>
          <w:sz w:val="16"/>
          <w:szCs w:val="16"/>
        </w:rPr>
      </w:pPr>
      <w:r>
        <w:rPr>
          <w:rFonts w:ascii="Helvetica" w:hAnsi="Helvetica"/>
          <w:noProof/>
          <w:sz w:val="16"/>
          <w:szCs w:val="16"/>
        </w:rPr>
        <w:drawing>
          <wp:anchor distT="0" distB="0" distL="114300" distR="116840" simplePos="0" relativeHeight="2" behindDoc="0" locked="0" layoutInCell="1" allowOverlap="1">
            <wp:simplePos x="0" y="0"/>
            <wp:positionH relativeFrom="column">
              <wp:posOffset>1228090</wp:posOffset>
            </wp:positionH>
            <wp:positionV relativeFrom="paragraph">
              <wp:posOffset>5080</wp:posOffset>
            </wp:positionV>
            <wp:extent cx="3972560" cy="2164080"/>
            <wp:effectExtent l="0" t="0" r="0" b="0"/>
            <wp:wrapTopAndBottom/>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14"/>
                    <a:stretch>
                      <a:fillRect/>
                    </a:stretch>
                  </pic:blipFill>
                  <pic:spPr bwMode="auto">
                    <a:xfrm>
                      <a:off x="0" y="0"/>
                      <a:ext cx="3972560" cy="2164080"/>
                    </a:xfrm>
                    <a:prstGeom prst="rect">
                      <a:avLst/>
                    </a:prstGeom>
                  </pic:spPr>
                </pic:pic>
              </a:graphicData>
            </a:graphic>
          </wp:anchor>
        </w:drawing>
      </w:r>
    </w:p>
    <w:p w:rsidR="00A203D4" w:rsidRDefault="00A31C93">
      <w:pPr>
        <w:jc w:val="both"/>
      </w:pPr>
      <w:r>
        <w:rPr>
          <w:rFonts w:ascii="Helvetica" w:hAnsi="Helvetica"/>
          <w:b/>
          <w:sz w:val="16"/>
          <w:szCs w:val="16"/>
        </w:rPr>
        <w:t>Figure 1.</w:t>
      </w:r>
      <w:r>
        <w:rPr>
          <w:rFonts w:ascii="Helvetica" w:hAnsi="Helvetica"/>
          <w:sz w:val="16"/>
          <w:szCs w:val="16"/>
        </w:rPr>
        <w:t> </w:t>
      </w:r>
      <w:r>
        <w:rPr>
          <w:rFonts w:ascii="Helvetica" w:hAnsi="Helvetica"/>
          <w:b/>
          <w:sz w:val="16"/>
          <w:szCs w:val="16"/>
        </w:rPr>
        <w:t>Illustrative definitions of the three types of differential expression analysis (DGE, DTE and DTU)</w:t>
      </w:r>
      <w:r>
        <w:rPr>
          <w:rFonts w:ascii="Helvetica" w:hAnsi="Helvetica"/>
          <w:sz w:val="16"/>
          <w:szCs w:val="16"/>
        </w:rPr>
        <w:t>. The expression of two genes (Gene A and Gene B), with 3 and 2 isoforms respectively, is compared across two conditions (Condition 1 and Condition 2). The horizontal width of each coloured box represents the abundance of the relevant gene or transcript. A negative differential expression result (red cross-mark) for a given entity in any one of the three analysis types does not exclude that same entity from having a positive result (green tick-mark) in one of the other two analysis types. The relative isoform abundances in [iii] are scaled to the absolute isoform abundances in [ii], which in turn are scaled to the gene expressions in [</w:t>
      </w:r>
      <w:proofErr w:type="spellStart"/>
      <w:r>
        <w:rPr>
          <w:rFonts w:ascii="Helvetica" w:hAnsi="Helvetica"/>
          <w:sz w:val="16"/>
          <w:szCs w:val="16"/>
        </w:rPr>
        <w:t>i</w:t>
      </w:r>
      <w:proofErr w:type="spellEnd"/>
      <w:r>
        <w:rPr>
          <w:rFonts w:ascii="Helvetica" w:hAnsi="Helvetica"/>
          <w:sz w:val="16"/>
          <w:szCs w:val="16"/>
        </w:rPr>
        <w:t>]. Gene A is differentially expressed, but only two of its three isoforms are differentially expressed (A.2 and A.3). Proportionally, Gene A’s primary isoform (A.3) remains the same, but the ratios of the two less abundant isoforms change. Gene B is not differentially expressed, but both its isoforms are differentially expressed, and demonstrate an example of isoform switching.</w:t>
      </w:r>
    </w:p>
    <w:p w:rsidR="00A203D4" w:rsidRDefault="00A203D4">
      <w:pPr>
        <w:jc w:val="both"/>
        <w:rPr>
          <w:rFonts w:ascii="Helvetica" w:hAnsi="Helvetica"/>
          <w:sz w:val="16"/>
          <w:szCs w:val="16"/>
        </w:rPr>
      </w:pPr>
    </w:p>
    <w:p w:rsidR="00A203D4" w:rsidDel="006A6D56" w:rsidRDefault="00A31C93">
      <w:pPr>
        <w:jc w:val="both"/>
        <w:rPr>
          <w:del w:id="159" w:author="Nicholas Schurch" w:date="2019-10-08T11:52:00Z"/>
        </w:rPr>
      </w:pPr>
      <w:r>
        <w:rPr>
          <w:rFonts w:ascii="Helvetica" w:hAnsi="Helvetica"/>
          <w:sz w:val="16"/>
          <w:szCs w:val="16"/>
        </w:rPr>
        <w:t xml:space="preserve">To quantify the isoforms and assess changes in their abundance, most existing tools for DTE and DTU analysis (e.g.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60" w:name="__Fieldmark__10059_3434555421"/>
      <w:r>
        <w:rPr>
          <w:rFonts w:ascii="Helvetica" w:hAnsi="Helvetica"/>
          <w:i/>
          <w:sz w:val="16"/>
          <w:szCs w:val="16"/>
        </w:rPr>
        <w:t>[8]</w:t>
      </w:r>
      <w:r>
        <w:fldChar w:fldCharType="end"/>
      </w:r>
      <w:bookmarkEnd w:id="160"/>
      <w:r>
        <w:rPr>
          <w:rFonts w:ascii="Helvetica" w:hAnsi="Helvetica"/>
          <w:sz w:val="16"/>
          <w:szCs w:val="16"/>
        </w:rPr>
        <w:t xml:space="preserve">, </w:t>
      </w:r>
      <w:proofErr w:type="spellStart"/>
      <w:r>
        <w:rPr>
          <w:rFonts w:ascii="Helvetica" w:hAnsi="Helvetica"/>
          <w:i/>
          <w:sz w:val="16"/>
          <w:szCs w:val="16"/>
        </w:rPr>
        <w:t>DEXSeq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&lt;EndNote&gt;&lt;Cite&gt;&lt;Author&gt;Anders&lt;/Author&gt;&lt;Year&gt;2012&lt;/Year&gt;&lt;RecNum&gt;255&lt;/RecNum&gt;&lt;DisplayText&gt;[9]&lt;/DisplayText&gt;&lt;record&gt;&lt;rec-number&gt;255&lt;/rec-number&gt;&lt;foreign-keys&gt;&lt;key app="EN" db-id="xssft9txgdvp5dearv65fpw0azv5xwswd5fa" timestamp="1547116008"&gt;255&lt;/key&gt;&lt;/foreign-keys&gt;&lt;ref-type name="Journal Article"&gt;17&lt;/ref-type&gt;&lt;contributors&gt;&lt;authors&gt;&lt;author&gt;Anders, S.&lt;/author&gt;&lt;author&gt;Reyes, A.&lt;/author&gt;&lt;author&gt;Huber, W.&lt;/author&gt;&lt;/authors&gt;&lt;/contributors&gt;&lt;auth-address&gt;European Molecular Biology Laboratory, 69111 Heidelberg, Germany. sanders@fs.tum.de&lt;/auth-address&gt;&lt;titles&gt;&lt;title&gt;Detecting differential usage of exons from RNA-seq data&lt;/title&gt;&lt;secondary-title&gt;Genome Res&lt;/secondary-title&gt;&lt;/titles&gt;&lt;periodical&gt;&lt;full-title&gt;Genome research&lt;/full-title&gt;&lt;abbr-1&gt;Genome Res&lt;/abbr-1&gt;&lt;/periodical&gt;&lt;pages&gt;2008-17&lt;/pages&gt;&lt;volume&gt;22&lt;/volume&gt;&lt;number&gt;10&lt;/number&gt;&lt;edition&gt;2012/06/23&lt;/edition&gt;&lt;keywords&gt;&lt;keyword&gt;Algorithms&lt;/keyword&gt;&lt;keyword&gt;*Alternative Splicing&lt;/keyword&gt;&lt;keyword&gt;Animals&lt;/keyword&gt;&lt;keyword&gt;Cell Line&lt;/keyword&gt;&lt;keyword&gt;Computational Biology/methods&lt;/keyword&gt;&lt;keyword&gt;Databases, Nucleic Acid&lt;/keyword&gt;&lt;keyword&gt;*Exons&lt;/keyword&gt;&lt;keyword&gt;Genomics/methods&lt;/keyword&gt;&lt;keyword&gt;Humans&lt;/keyword&gt;&lt;keyword&gt;*Models, Genetic&lt;/keyword&gt;&lt;keyword&gt;Pan troglodytes/genetics&lt;/keyword&gt;&lt;keyword&gt;RNA/*chemistry/*genetics&lt;/keyword&gt;&lt;/keywords&gt;&lt;dates&gt;&lt;year&gt;2012&lt;/year&gt;&lt;pub-dates&gt;&lt;date&gt;Oct&lt;/date&gt;&lt;/pub-dates&gt;&lt;/dates&gt;&lt;isbn&gt;1549-5469 (Electronic)&amp;#xD;1088-9051 (Linking)&lt;/isbn&gt;&lt;accession-num&gt;22722343&lt;/accession-num&gt;&lt;urls&gt;&lt;related-urls&gt;&lt;url&gt;https://www.ncbi.nlm.nih.gov/pubmed/22722343&lt;/url&gt;&lt;/related-urls&gt;&lt;/urls&gt;&lt;custom2&gt;PMC3460195&lt;/custom2&gt;&lt;electronic-resource-num&gt;10.1101/gr.133744.111&lt;/electronic-resource-num&gt;&lt;/record&gt;&lt;/Cite&gt;&lt;/EndNote&gt;</w:instrText>
      </w:r>
      <w:r>
        <w:rPr>
          <w:rFonts w:ascii="Helvetica" w:hAnsi="Helvetica"/>
          <w:i/>
          <w:sz w:val="16"/>
          <w:szCs w:val="16"/>
        </w:rPr>
        <w:fldChar w:fldCharType="separate"/>
      </w:r>
      <w:bookmarkStart w:id="161" w:name="__Fieldmark__10068_3434555421"/>
      <w:r>
        <w:rPr>
          <w:rFonts w:ascii="Helvetica" w:hAnsi="Helvetica"/>
          <w:i/>
          <w:sz w:val="16"/>
          <w:szCs w:val="16"/>
        </w:rPr>
        <w:t>[9]</w:t>
      </w:r>
      <w:r>
        <w:fldChar w:fldCharType="end"/>
      </w:r>
      <w:bookmarkEnd w:id="161"/>
      <w:r>
        <w:rPr>
          <w:rFonts w:ascii="Helvetica" w:hAnsi="Helvetica"/>
          <w:sz w:val="16"/>
          <w:szCs w:val="16"/>
        </w:rPr>
        <w:t xml:space="preserve">, </w:t>
      </w:r>
      <w:proofErr w:type="spellStart"/>
      <w:r>
        <w:rPr>
          <w:rFonts w:ascii="Helvetica" w:hAnsi="Helvetica"/>
          <w:i/>
          <w:sz w:val="16"/>
          <w:szCs w:val="16"/>
        </w:rPr>
        <w:t>LeafCutter</w:t>
      </w:r>
      <w:proofErr w:type="spellEnd"/>
      <w:r>
        <w:rPr>
          <w:rFonts w:ascii="Helvetica" w:hAnsi="Helvetica"/>
          <w:i/>
          <w:sz w:val="16"/>
          <w:szCs w:val="16"/>
        </w:rPr>
        <w:t xml:space="preserve"> </w:t>
      </w:r>
      <w:r>
        <w:fldChar w:fldCharType="begin"/>
      </w:r>
      <w:r>
        <w:instrText>ADDIN EN.CITE</w:instrText>
      </w:r>
      <w:r>
        <w:fldChar w:fldCharType="end"/>
      </w:r>
      <w:bookmarkStart w:id="162" w:name="__Fieldmark__1007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63" w:name="__Fieldmark__10080_3434555421"/>
      <w:bookmarkEnd w:id="162"/>
      <w:r>
        <w:rPr>
          <w:rFonts w:ascii="Helvetica" w:hAnsi="Helvetica"/>
          <w:i/>
          <w:sz w:val="16"/>
          <w:szCs w:val="16"/>
        </w:rPr>
        <w:t>[10]</w:t>
      </w:r>
      <w:r>
        <w:fldChar w:fldCharType="end"/>
      </w:r>
      <w:bookmarkEnd w:id="163"/>
      <w:r>
        <w:rPr>
          <w:rFonts w:ascii="Helvetica" w:hAnsi="Helvetica"/>
          <w:sz w:val="16"/>
          <w:szCs w:val="16"/>
        </w:rPr>
        <w:t>) rely on reads that either span splice-junctions or align to unique exons. However, with the newest generation of transcript quantification tools (</w:t>
      </w:r>
      <w:proofErr w:type="spellStart"/>
      <w:r>
        <w:rPr>
          <w:rFonts w:ascii="Helvetica" w:hAnsi="Helvetica"/>
          <w:i/>
          <w:sz w:val="16"/>
          <w:szCs w:val="16"/>
        </w:rPr>
        <w:t>Kallisto</w:t>
      </w:r>
      <w:proofErr w:type="spellEnd"/>
      <w:r>
        <w:rPr>
          <w:rFonts w:ascii="Helvetica" w:hAnsi="Helvetica"/>
          <w:sz w:val="16"/>
          <w:szCs w:val="16"/>
        </w:rPr>
        <w:t xml:space="preserve"> </w:t>
      </w:r>
      <w:r>
        <w:fldChar w:fldCharType="begin"/>
      </w:r>
      <w:r>
        <w:instrText>ADDIN EN.CITE</w:instrText>
      </w:r>
      <w:r>
        <w:fldChar w:fldCharType="end"/>
      </w:r>
      <w:bookmarkStart w:id="164" w:name="__Fieldmark__1008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65" w:name="__Fieldmark__10094_3434555421"/>
      <w:bookmarkEnd w:id="164"/>
      <w:r>
        <w:rPr>
          <w:rFonts w:ascii="Helvetica" w:hAnsi="Helvetica"/>
          <w:sz w:val="16"/>
          <w:szCs w:val="16"/>
        </w:rPr>
        <w:t>[11, 12]</w:t>
      </w:r>
      <w:r>
        <w:fldChar w:fldCharType="end"/>
      </w:r>
      <w:bookmarkEnd w:id="165"/>
      <w:r>
        <w:rPr>
          <w:rFonts w:ascii="Helvetica" w:hAnsi="Helvetica"/>
          <w:sz w:val="16"/>
          <w:szCs w:val="16"/>
        </w:rPr>
        <w:t xml:space="preserve">, </w:t>
      </w:r>
      <w:r>
        <w:rPr>
          <w:rFonts w:ascii="Helvetica" w:hAnsi="Helvetica"/>
          <w:i/>
          <w:sz w:val="16"/>
          <w:szCs w:val="16"/>
        </w:rPr>
        <w:t xml:space="preserve">Sailfish </w:t>
      </w:r>
      <w:r>
        <w:fldChar w:fldCharType="begin"/>
      </w:r>
      <w:r>
        <w:rPr>
          <w:rFonts w:ascii="Helvetica" w:hAnsi="Helvetica"/>
          <w:i/>
          <w:sz w:val="16"/>
          <w:szCs w:val="16"/>
        </w:rPr>
        <w:instrText>ADDIN EN.CITE &lt;EndNote&gt;&lt;Cite&gt;&lt;Author&gt;Patro&lt;/Author&gt;&lt;Year&gt;2014&lt;/Year&gt;&lt;RecNum&gt;273&lt;/RecNum&gt;&lt;DisplayText&gt;[13]&lt;/DisplayText&gt;&lt;record&gt;&lt;rec-number&gt;273&lt;/rec-number&gt;&lt;foreign-keys&gt;&lt;key app="EN" db-id="xssft9txgdvp5dearv65fpw0azv5xwswd5fa" timestamp="1547120314"&gt;273&lt;/key&gt;&lt;/foreign-keys&gt;&lt;ref-type name="Journal Article"&gt;17&lt;/ref-type&gt;&lt;contributors&gt;&lt;authors&gt;&lt;author&gt;Patro, R.&lt;/author&gt;&lt;author&gt;Mount, S. M.&lt;/author&gt;&lt;author&gt;Kingsford, C.&lt;/author&gt;&lt;/authors&gt;&lt;/contributors&gt;&lt;auth-address&gt;Lane Center for Computational Biology, School of Computer Science, Carnegie Mellon University, Pittsburgh, Pennsylvania, USA.&amp;#xD;1] Department of Cell Biology and Molecular Genetics, University of Maryland, College Park, Maryland, USA. [2] Center for Bioinformatics and Computational Biology, University of Maryland, College Park, Maryland, USA.&lt;/auth-address&gt;&lt;titles&gt;&lt;title&gt;Sailfish enables alignment-free isoform quantification from RNA-seq reads using lightweight algorithms&lt;/title&gt;&lt;secondary-title&gt;Nat Biotechnol&lt;/secondary-title&gt;&lt;/titles&gt;&lt;periodical&gt;&lt;full-title&gt;Nat Biotechnol&lt;/full-title&gt;&lt;/periodical&gt;&lt;pages&gt;462-4&lt;/pages&gt;&lt;volume&gt;32&lt;/volume&gt;&lt;number&gt;5&lt;/number&gt;&lt;edition&gt;2014/04/23&lt;/edition&gt;&lt;keywords&gt;&lt;keyword&gt;*Algorithms&lt;/keyword&gt;&lt;keyword&gt;Brain Chemistry&lt;/keyword&gt;&lt;keyword&gt;Computational Biology/*methods&lt;/keyword&gt;&lt;keyword&gt;Humans&lt;/keyword&gt;&lt;keyword&gt;Models, Biological&lt;/keyword&gt;&lt;keyword&gt;*RNA Isoforms/analysis/chemistry/genetics&lt;/keyword&gt;&lt;keyword&gt;Sequence Analysis, RNA/*methods&lt;/keyword&gt;&lt;keyword&gt;*Software&lt;/keyword&gt;&lt;/keywords&gt;&lt;dates&gt;&lt;year&gt;2014&lt;/year&gt;&lt;pub-dates&gt;&lt;date&gt;May&lt;/date&gt;&lt;/pub-dates&gt;&lt;/dates&gt;&lt;isbn&gt;1546-1696 (Electronic)&amp;#xD;1087-0156 (Linking)&lt;/isbn&gt;&lt;accession-num&gt;24752080&lt;/accession-num&gt;&lt;urls&gt;&lt;related-urls&gt;&lt;url&gt;https://www.ncbi.nlm.nih.gov/pubmed/24752080&lt;/url&gt;&lt;/related-urls&gt;&lt;/urls&gt;&lt;custom2&gt;PMC4077321&lt;/custom2&gt;&lt;electronic-resource-num&gt;10.1038/nbt.2862&lt;/electronic-resource-num&gt;&lt;/record&gt;&lt;/Cite&gt;&lt;/EndNote&gt;</w:instrText>
      </w:r>
      <w:r>
        <w:rPr>
          <w:rFonts w:ascii="Helvetica" w:hAnsi="Helvetica"/>
          <w:i/>
          <w:sz w:val="16"/>
          <w:szCs w:val="16"/>
        </w:rPr>
        <w:fldChar w:fldCharType="separate"/>
      </w:r>
      <w:bookmarkStart w:id="166" w:name="__Fieldmark__10103_3434555421"/>
      <w:r>
        <w:rPr>
          <w:rFonts w:ascii="Helvetica" w:hAnsi="Helvetica"/>
          <w:i/>
          <w:sz w:val="16"/>
          <w:szCs w:val="16"/>
        </w:rPr>
        <w:t>[13]</w:t>
      </w:r>
      <w:r>
        <w:fldChar w:fldCharType="end"/>
      </w:r>
      <w:bookmarkEnd w:id="166"/>
      <w:r>
        <w:rPr>
          <w:rFonts w:ascii="Helvetica" w:hAnsi="Helvetica"/>
          <w:sz w:val="16"/>
          <w:szCs w:val="16"/>
        </w:rPr>
        <w:t xml:space="preserve">,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167" w:name="__Fieldmark__10112_3434555421"/>
      <w:r>
        <w:rPr>
          <w:rFonts w:ascii="Helvetica" w:hAnsi="Helvetica"/>
          <w:i/>
          <w:sz w:val="16"/>
          <w:szCs w:val="16"/>
        </w:rPr>
        <w:t>[14]</w:t>
      </w:r>
      <w:r>
        <w:fldChar w:fldCharType="end"/>
      </w:r>
      <w:bookmarkEnd w:id="167"/>
      <w:r>
        <w:rPr>
          <w:rFonts w:ascii="Helvetica" w:hAnsi="Helvetica"/>
          <w:sz w:val="16"/>
          <w:szCs w:val="16"/>
        </w:rPr>
        <w:t>), reads are aligned to neither the transcriptome nor the genome. Instead, these tools combine a pseudo-mapping of the k-</w:t>
      </w:r>
      <w:proofErr w:type="spellStart"/>
      <w:r>
        <w:rPr>
          <w:rFonts w:ascii="Helvetica" w:hAnsi="Helvetica"/>
          <w:sz w:val="16"/>
          <w:szCs w:val="16"/>
        </w:rPr>
        <w:t>mers</w:t>
      </w:r>
      <w:proofErr w:type="spellEnd"/>
      <w:r>
        <w:rPr>
          <w:rFonts w:ascii="Helvetica" w:hAnsi="Helvetica"/>
          <w:sz w:val="16"/>
          <w:szCs w:val="16"/>
        </w:rPr>
        <w:t xml:space="preserve"> present within each read to the k-</w:t>
      </w:r>
      <w:proofErr w:type="spellStart"/>
      <w:r>
        <w:rPr>
          <w:rFonts w:ascii="Helvetica" w:hAnsi="Helvetica"/>
          <w:sz w:val="16"/>
          <w:szCs w:val="16"/>
        </w:rPr>
        <w:t>mer</w:t>
      </w:r>
      <w:proofErr w:type="spellEnd"/>
      <w:r>
        <w:rPr>
          <w:rFonts w:ascii="Helvetica" w:hAnsi="Helvetica"/>
          <w:sz w:val="16"/>
          <w:szCs w:val="16"/>
        </w:rPr>
        <w:t xml:space="preserve"> distributions from the transcriptome annotation with an expectation maximization algorithm, to infer the expression of each transcript model directly. Such alignment-free methods are much faster than the traditional alignment-based methods (</w:t>
      </w:r>
      <w:r>
        <w:rPr>
          <w:rFonts w:ascii="Helvetica" w:hAnsi="Helvetica"/>
          <w:i/>
          <w:sz w:val="16"/>
          <w:szCs w:val="16"/>
        </w:rPr>
        <w:t xml:space="preserve">RSEM </w:t>
      </w:r>
      <w:r>
        <w:fldChar w:fldCharType="begin"/>
      </w:r>
      <w:r>
        <w:rPr>
          <w:rFonts w:ascii="Helvetica" w:hAnsi="Helvetica"/>
          <w:i/>
          <w:sz w:val="16"/>
          <w:szCs w:val="16"/>
        </w:rPr>
        <w:instrText>ADDIN EN.CITE &lt;EndNote&gt;&lt;Cite&gt;&lt;Author&gt;Li&lt;/Author&gt;&lt;Year&gt;2011&lt;/Year&gt;&lt;RecNum&gt;268&lt;/RecNum&gt;&lt;DisplayText&gt;[15]&lt;/DisplayText&gt;&lt;record&gt;&lt;rec-number&gt;268&lt;/rec-number&gt;&lt;foreign-keys&gt;&lt;key app="EN" db-id="xssft9txgdvp5dearv65fpw0azv5xwswd5fa" timestamp="1547119828"&gt;268&lt;/key&gt;&lt;/foreign-keys&gt;&lt;ref-type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bioinformatics&lt;/full-title&gt;&lt;abbr-1&gt;BMC Bioinformatics&lt;/abbr-1&gt;&lt;/periodical&gt;&lt;pages&gt;323&lt;/pages&gt;&lt;volume&gt;12&lt;/volume&gt;&lt;number&gt;1&lt;/number&gt;&lt;dates&gt;&lt;year&gt;2011&lt;/year&gt;&lt;pub-dates&gt;&lt;date&gt;August 04&lt;/date&gt;&lt;/pub-dates&gt;&lt;/dates&gt;&lt;isbn&gt;1471-2105&lt;/isbn&gt;&lt;label&gt;Li2011&lt;/label&gt;&lt;work-type&gt;journal article&lt;/work-type&gt;&lt;urls&gt;&lt;related-urls&gt;&lt;url&gt;https://doi.org/10.1186/1471-2105-12-323&lt;/url&gt;&lt;/related-urls&gt;&lt;/urls&gt;&lt;electronic-resource-num&gt;10.1186/1471-2105-12-323&lt;/electronic-resource-num&gt;&lt;/record&gt;&lt;/Cite&gt;&lt;/EndNote&gt;</w:instrText>
      </w:r>
      <w:r>
        <w:rPr>
          <w:rFonts w:ascii="Helvetica" w:hAnsi="Helvetica"/>
          <w:i/>
          <w:sz w:val="16"/>
          <w:szCs w:val="16"/>
        </w:rPr>
        <w:fldChar w:fldCharType="separate"/>
      </w:r>
      <w:bookmarkStart w:id="168" w:name="__Fieldmark__10121_3434555421"/>
      <w:r>
        <w:rPr>
          <w:rFonts w:ascii="Helvetica" w:hAnsi="Helvetica"/>
          <w:i/>
          <w:sz w:val="16"/>
          <w:szCs w:val="16"/>
        </w:rPr>
        <w:t>[15]</w:t>
      </w:r>
      <w:r>
        <w:fldChar w:fldCharType="end"/>
      </w:r>
      <w:bookmarkEnd w:id="168"/>
      <w:r>
        <w:rPr>
          <w:rFonts w:ascii="Helvetica" w:hAnsi="Helvetica"/>
          <w:sz w:val="16"/>
          <w:szCs w:val="16"/>
        </w:rPr>
        <w:t xml:space="preserve">, </w:t>
      </w:r>
      <w:r>
        <w:rPr>
          <w:rFonts w:ascii="Helvetica" w:hAnsi="Helvetica"/>
          <w:i/>
          <w:sz w:val="16"/>
          <w:szCs w:val="16"/>
        </w:rPr>
        <w:t xml:space="preserve">TopHat2 </w:t>
      </w:r>
      <w:r>
        <w:fldChar w:fldCharType="begin"/>
      </w:r>
      <w:r>
        <w:rPr>
          <w:rFonts w:ascii="Helvetica" w:hAnsi="Helvetica"/>
          <w:i/>
          <w:sz w:val="16"/>
          <w:szCs w:val="16"/>
        </w:rPr>
        <w:instrText>ADDIN EN.CITE &lt;EndNote&gt;&lt;Cite&gt;&lt;Author&gt;Kim&lt;/Author&gt;&lt;Year&gt;2013&lt;/Year&gt;&lt;RecNum&gt;265&lt;/RecNum&gt;&lt;DisplayText&gt;[16]&lt;/DisplayText&gt;&lt;record&gt;&lt;rec-number&gt;265&lt;/rec-number&gt;&lt;foreign-keys&gt;&lt;key app="EN" db-id="xssft9txgdvp5dearv65fpw0azv5xwswd5fa" timestamp="1547119445"&gt;265&lt;/key&gt;&lt;/foreign-keys&gt;&lt;ref-type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biology&lt;/full-title&gt;&lt;abbr-1&gt;Genome Biol&lt;/abbr-1&gt;&lt;/periodical&gt;&lt;pages&gt;R36&lt;/pages&gt;&lt;volume&gt;14&lt;/volume&gt;&lt;number&gt;4&lt;/number&gt;&lt;dates&gt;&lt;year&gt;2013&lt;/year&gt;&lt;pub-dates&gt;&lt;date&gt;April 25&lt;/date&gt;&lt;/pub-dates&gt;&lt;/dates&gt;&lt;isbn&gt;1474-760X&lt;/isbn&gt;&lt;label&gt;Kim2013&lt;/label&gt;&lt;work-type&gt;journal article&lt;/work-type&gt;&lt;urls&gt;&lt;related-urls&gt;&lt;url&gt;https://doi.org/10.1186/gb-2013-14-4-r36&lt;/url&gt;&lt;/related-urls&gt;&lt;/urls&gt;&lt;electronic-resource-num&gt;10.1186/gb-2013-14-4-r36&lt;/electronic-resource-num&gt;&lt;/record&gt;&lt;/Cite&gt;&lt;/EndNote&gt;</w:instrText>
      </w:r>
      <w:r>
        <w:rPr>
          <w:rFonts w:ascii="Helvetica" w:hAnsi="Helvetica"/>
          <w:i/>
          <w:sz w:val="16"/>
          <w:szCs w:val="16"/>
        </w:rPr>
        <w:fldChar w:fldCharType="separate"/>
      </w:r>
      <w:bookmarkStart w:id="169" w:name="__Fieldmark__10130_3434555421"/>
      <w:r>
        <w:rPr>
          <w:rFonts w:ascii="Helvetica" w:hAnsi="Helvetica"/>
          <w:i/>
          <w:sz w:val="16"/>
          <w:szCs w:val="16"/>
        </w:rPr>
        <w:t>[16]</w:t>
      </w:r>
      <w:r>
        <w:fldChar w:fldCharType="end"/>
      </w:r>
      <w:bookmarkEnd w:id="169"/>
      <w:r>
        <w:rPr>
          <w:rFonts w:ascii="Helvetica" w:hAnsi="Helvetica"/>
          <w:sz w:val="16"/>
          <w:szCs w:val="16"/>
        </w:rPr>
        <w:t xml:space="preserve">, </w:t>
      </w:r>
      <w:r>
        <w:rPr>
          <w:rFonts w:ascii="Helvetica" w:hAnsi="Helvetica"/>
          <w:i/>
          <w:sz w:val="16"/>
          <w:szCs w:val="16"/>
        </w:rPr>
        <w:t xml:space="preserve">STAR </w:t>
      </w:r>
      <w:r>
        <w:fldChar w:fldCharType="begin"/>
      </w:r>
      <w:r>
        <w:rPr>
          <w:rFonts w:ascii="Helvetica" w:hAnsi="Helvetica"/>
          <w:i/>
          <w:sz w:val="16"/>
          <w:szCs w:val="16"/>
        </w:rPr>
        <w:instrText>ADDIN EN.CITE &lt;EndNote&gt;&lt;Cite&gt;&lt;Author&gt;Dobin&lt;/Author&gt;&lt;Year&gt;2013&lt;/Year&gt;&lt;RecNum&gt;38&lt;/RecNum&gt;&lt;DisplayText&gt;[17]&lt;/DisplayText&gt;&lt;record&gt;&lt;rec-number&gt;38&lt;/rec-number&gt;&lt;foreign-keys&gt;&lt;key app="EN" db-id="xssft9txgdvp5dearv65fpw0azv5xwswd5fa" timestamp="1522839512"&gt;38&lt;/key&gt;&lt;/foreign-keys&gt;&lt;ref-type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R.&lt;/author&gt;&lt;/authors&gt;&lt;/contributors&gt;&lt;auth-address&gt;Dobin, A&amp;#xD;Cold Spring Harbor Lab, POB 100, Cold Spring Harbor, NY 11724 USA&amp;#xD;Cold Spring Harbor Lab, POB 100, Cold Spring Harbor, NY 11724 USA&amp;#xD;Cold Spring Harbor Lab, Cold Spring Harbor, NY 11724 USA&amp;#xD;Pacific Biosci, Menlo Pk, CA USA&lt;/auth-address&gt;&lt;titles&gt;&lt;title&gt;STAR: ultrafast universal RNA-seq aligner&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15-21&lt;/pages&gt;&lt;volume&gt;29&lt;/volume&gt;&lt;number&gt;1&lt;/number&gt;&lt;keywords&gt;&lt;keyword&gt;splice junctions&lt;/keyword&gt;&lt;keyword&gt;alignment&lt;/keyword&gt;&lt;keyword&gt;reads&lt;/keyword&gt;&lt;keyword&gt;algorithms&lt;/keyword&gt;&lt;keyword&gt;sequence&lt;/keyword&gt;&lt;keyword&gt;genomes&lt;/keyword&gt;&lt;keyword&gt;encode&lt;/keyword&gt;&lt;/keywords&gt;&lt;dates&gt;&lt;year&gt;2013&lt;/year&gt;&lt;pub-dates&gt;&lt;date&gt;Jan&lt;/date&gt;&lt;/pub-dates&gt;&lt;/dates&gt;&lt;isbn&gt;1367-4803&lt;/isbn&gt;&lt;accession-num&gt;ISI:000312654600003&lt;/accession-num&gt;&lt;urls&gt;&lt;related-urls&gt;&lt;url&gt;&amp;lt;Go to ISI&amp;gt;://000312654600003&lt;/url&gt;&lt;/related-urls&gt;&lt;/urls&gt;&lt;electronic-resource-num&gt;DOI 10.1093/bioinformatics/bts635&lt;/electronic-resource-num&gt;&lt;language&gt;English&lt;/language&gt;&lt;/record&gt;&lt;/Cite&gt;&lt;/EndNote&gt;</w:instrText>
      </w:r>
      <w:r>
        <w:rPr>
          <w:rFonts w:ascii="Helvetica" w:hAnsi="Helvetica"/>
          <w:i/>
          <w:sz w:val="16"/>
          <w:szCs w:val="16"/>
        </w:rPr>
        <w:fldChar w:fldCharType="separate"/>
      </w:r>
      <w:bookmarkStart w:id="170" w:name="__Fieldmark__10139_3434555421"/>
      <w:r>
        <w:rPr>
          <w:rFonts w:ascii="Helvetica" w:hAnsi="Helvetica"/>
          <w:i/>
          <w:sz w:val="16"/>
          <w:szCs w:val="16"/>
        </w:rPr>
        <w:t>[17]</w:t>
      </w:r>
      <w:r>
        <w:fldChar w:fldCharType="end"/>
      </w:r>
      <w:bookmarkEnd w:id="170"/>
      <w:r>
        <w:rPr>
          <w:rFonts w:ascii="Helvetica" w:hAnsi="Helvetica"/>
          <w:sz w:val="16"/>
          <w:szCs w:val="16"/>
        </w:rPr>
        <w:t>) or assembly-based methods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71" w:name="__Fieldmark__10148_3434555421"/>
      <w:r>
        <w:rPr>
          <w:rFonts w:ascii="Helvetica" w:hAnsi="Helvetica"/>
          <w:i/>
          <w:sz w:val="16"/>
          <w:szCs w:val="16"/>
        </w:rPr>
        <w:t>[8]</w:t>
      </w:r>
      <w:r>
        <w:fldChar w:fldCharType="end"/>
      </w:r>
      <w:bookmarkEnd w:id="171"/>
      <w:r>
        <w:rPr>
          <w:rFonts w:ascii="Helvetica" w:hAnsi="Helvetica"/>
          <w:sz w:val="16"/>
          <w:szCs w:val="16"/>
        </w:rPr>
        <w:t xml:space="preserve">, </w:t>
      </w:r>
      <w:r>
        <w:rPr>
          <w:rFonts w:ascii="Helvetica" w:hAnsi="Helvetica"/>
          <w:i/>
          <w:sz w:val="16"/>
          <w:szCs w:val="16"/>
        </w:rPr>
        <w:t xml:space="preserve">Trinity </w:t>
      </w:r>
      <w:r>
        <w:fldChar w:fldCharType="begin"/>
      </w:r>
      <w:r>
        <w:instrText>ADDIN EN.CITE</w:instrText>
      </w:r>
      <w:r>
        <w:fldChar w:fldCharType="end"/>
      </w:r>
      <w:bookmarkStart w:id="172" w:name="__Fieldmark__1015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3" w:name="__Fieldmark__10160_3434555421"/>
      <w:bookmarkEnd w:id="172"/>
      <w:r>
        <w:rPr>
          <w:rFonts w:ascii="Helvetica" w:hAnsi="Helvetica"/>
          <w:i/>
          <w:sz w:val="16"/>
          <w:szCs w:val="16"/>
        </w:rPr>
        <w:t>[18]</w:t>
      </w:r>
      <w:r>
        <w:fldChar w:fldCharType="end"/>
      </w:r>
      <w:bookmarkEnd w:id="173"/>
      <w:r>
        <w:rPr>
          <w:rFonts w:ascii="Helvetica" w:hAnsi="Helvetica"/>
          <w:sz w:val="16"/>
          <w:szCs w:val="16"/>
        </w:rPr>
        <w:t xml:space="preserve">), making it feasible to repeat the process many times on iterative subsets of the read data and, thus, quantify the technical variance in the transcript abundance estimates. However, the lack of alignments prevents these new methods from being compatible with differential expression methods such as </w:t>
      </w:r>
      <w:r>
        <w:rPr>
          <w:rFonts w:ascii="Helvetica" w:hAnsi="Helvetica"/>
          <w:i/>
          <w:sz w:val="16"/>
          <w:szCs w:val="16"/>
        </w:rPr>
        <w:t>Cufflinks</w:t>
      </w:r>
      <w:r>
        <w:rPr>
          <w:rFonts w:ascii="Helvetica" w:hAnsi="Helvetica"/>
          <w:sz w:val="16"/>
          <w:szCs w:val="16"/>
        </w:rPr>
        <w:t xml:space="preserve"> and </w:t>
      </w:r>
      <w:r>
        <w:rPr>
          <w:rFonts w:ascii="Helvetica" w:hAnsi="Helvetica"/>
          <w:i/>
          <w:sz w:val="16"/>
          <w:szCs w:val="16"/>
        </w:rPr>
        <w:t>Leafcutter</w:t>
      </w:r>
      <w:r>
        <w:rPr>
          <w:rFonts w:ascii="Helvetica" w:hAnsi="Helvetica"/>
          <w:sz w:val="16"/>
          <w:szCs w:val="16"/>
        </w:rPr>
        <w:t xml:space="preserve">. Instead, </w:t>
      </w:r>
      <w:r>
        <w:rPr>
          <w:rFonts w:ascii="Helvetica" w:hAnsi="Helvetica"/>
          <w:i/>
          <w:sz w:val="16"/>
          <w:szCs w:val="16"/>
        </w:rPr>
        <w:t xml:space="preserve">Sleuth </w:t>
      </w:r>
      <w:r>
        <w:fldChar w:fldCharType="begin"/>
      </w:r>
      <w:r>
        <w:rPr>
          <w:rFonts w:ascii="Helvetica" w:hAnsi="Helvetica"/>
          <w:i/>
          <w:sz w:val="16"/>
          <w:szCs w:val="16"/>
        </w:rPr>
        <w:instrText>ADDIN EN.CITE &lt;EndNote&gt;&lt;Cite&gt;&lt;Author&gt;Pimentel&lt;/Author&gt;&lt;Year&gt;2017&lt;/Year&gt;&lt;RecNum&gt;276&lt;/RecNum&gt;&lt;DisplayText&gt;[19]&lt;/DisplayText&gt;&lt;record&gt;&lt;rec-number&gt;276&lt;/rec-number&gt;&lt;foreign-keys&gt;&lt;key app="EN" db-id="xssft9txgdvp5dearv65fpw0azv5xwswd5fa" timestamp="1547120747"&gt;276&lt;/key&gt;&lt;/foreign-keys&gt;&lt;ref-type name="Journal Article"&gt;17&lt;/ref-type&gt;&lt;contributors&gt;&lt;authors&gt;&lt;author&gt;Pimentel, H.&lt;/author&gt;&lt;author&gt;Bray, N. L.&lt;/author&gt;&lt;author&gt;Puente, S.&lt;/author&gt;&lt;author&gt;Melsted, P.&lt;/author&gt;&lt;author&gt;Pachter, L.&lt;/author&gt;&lt;/authors&gt;&lt;/contributors&gt;&lt;auth-address&gt;Department of Computer Science, University of California, Berkeley, Berkeley, California, USA.&amp;#xD;Innovative Genomics Institute and Department of Molecular &amp;amp;Cell Biology, University of California, Berkeley, Berkeley, California, USA.&amp;#xD;Department of Statistics, University of California, Berkeley, Berkeley, California, USA.&amp;#xD;Faculty of Industrial Engineering, Mechanical Engineering and Computer Science, University of Iceland, Reykjavik, Iceland.&amp;#xD;Division of Biology and Biological Engineering, Caltech, Pasadena, California, USA.&lt;/auth-address&gt;&lt;titles&gt;&lt;title&gt;Differential analysis of RNA-seq incorporating quantification uncertainty&lt;/title&gt;&lt;secondary-title&gt;Nat Methods&lt;/secondary-title&gt;&lt;/titles&gt;&lt;periodical&gt;&lt;full-title&gt;Nature methods&lt;/full-title&gt;&lt;abbr-1&gt;Nat Methods&lt;/abbr-1&gt;&lt;/periodical&gt;&lt;pages&gt;687-690&lt;/pages&gt;&lt;volume&gt;14&lt;/volume&gt;&lt;number&gt;7&lt;/number&gt;&lt;edition&gt;2017/06/06&lt;/edition&gt;&lt;keywords&gt;&lt;keyword&gt;Base Sequence&lt;/keyword&gt;&lt;keyword&gt;*Computer Simulation&lt;/keyword&gt;&lt;keyword&gt;Gene Expression/*physiology&lt;/keyword&gt;&lt;keyword&gt;Models, Biological&lt;/keyword&gt;&lt;keyword&gt;RNA/*genetics&lt;/keyword&gt;&lt;keyword&gt;*Software&lt;/keyword&gt;&lt;/keywords&gt;&lt;dates&gt;&lt;year&gt;2017&lt;/year&gt;&lt;pub-dates&gt;&lt;date&gt;Jul&lt;/date&gt;&lt;/pub-dates&gt;&lt;/dates&gt;&lt;isbn&gt;1548-7105 (Electronic)&amp;#xD;1548-7091 (Linking)&lt;/isbn&gt;&lt;accession-num&gt;28581496&lt;/accession-num&gt;&lt;urls&gt;&lt;related-urls&gt;&lt;url&gt;https://www.ncbi.nlm.nih.gov/pubmed/28581496&lt;/url&gt;&lt;/related-urls&gt;&lt;/urls&gt;&lt;electronic-resource-num&gt;10.1038/nmeth.4324&lt;/electronic-resource-num&gt;&lt;/record&gt;&lt;/Cite&gt;&lt;/EndNote&gt;</w:instrText>
      </w:r>
      <w:r>
        <w:rPr>
          <w:rFonts w:ascii="Helvetica" w:hAnsi="Helvetica"/>
          <w:i/>
          <w:sz w:val="16"/>
          <w:szCs w:val="16"/>
        </w:rPr>
        <w:fldChar w:fldCharType="separate"/>
      </w:r>
      <w:bookmarkStart w:id="174" w:name="__Fieldmark__10177_3434555421"/>
      <w:r>
        <w:rPr>
          <w:rFonts w:ascii="Helvetica" w:hAnsi="Helvetica"/>
          <w:i/>
          <w:sz w:val="16"/>
          <w:szCs w:val="16"/>
        </w:rPr>
        <w:t>[19]</w:t>
      </w:r>
      <w:r>
        <w:fldChar w:fldCharType="end"/>
      </w:r>
      <w:bookmarkEnd w:id="174"/>
      <w:r>
        <w:rPr>
          <w:rFonts w:ascii="Helvetica" w:hAnsi="Helvetica"/>
          <w:sz w:val="16"/>
          <w:szCs w:val="16"/>
        </w:rPr>
        <w:t xml:space="preserve"> is a tool that handles DTE analysis from alignment-free transcript quantifications. DTU analysis is currently less straight-forward. </w:t>
      </w:r>
      <w:proofErr w:type="spellStart"/>
      <w:r>
        <w:rPr>
          <w:rFonts w:ascii="Helvetica" w:hAnsi="Helvetica"/>
          <w:i/>
          <w:sz w:val="16"/>
          <w:szCs w:val="16"/>
        </w:rPr>
        <w:t>SwitchSeq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&lt;EndNote&gt;&lt;Cite&gt;&lt;Author&gt;Gonzàlez-Porta&lt;/Author&gt;&lt;Year&gt;2014&lt;/Year&gt;&lt;RecNum&gt;263&lt;/RecNum&gt;&lt;DisplayText&gt;[20]&lt;/DisplayText&gt;&lt;record&gt;&lt;rec-number&gt;263&lt;/rec-number&gt;&lt;foreign-keys&gt;&lt;key app="EN" db-id="xssft9txgdvp5dearv65fpw0azv5xwswd5fa" timestamp="1547118966"&gt;263&lt;/key&gt;&lt;/foreign-keys&gt;&lt;ref-type name="Journal Article"&gt;17&lt;/ref-type&gt;&lt;contributors&gt;&lt;authors&gt;&lt;author&gt;Gonzàlez-Porta, Mar&lt;/author&gt;&lt;author&gt;Brazma, Alvis&lt;/author&gt;&lt;/authors&gt;&lt;/contributors&gt;&lt;titles&gt;&lt;title&gt;Identification, annotation and visualisation of extreme changes in splicing from RNA-seq experiments with SwitchSeq&lt;/title&gt;&lt;secondary-title&gt;bioRxiv&lt;/secondary-title&gt;&lt;/titles&gt;&lt;periodical&gt;&lt;full-title&gt;bioRxiv&lt;/full-title&gt;&lt;/periodical&gt;&lt;pages&gt;005967&lt;/pages&gt;&lt;dates&gt;&lt;year&gt;2014&lt;/year&gt;&lt;/dates&gt;&lt;urls&gt;&lt;related-urls&gt;&lt;url&gt;https://www.biorxiv.org/content/biorxiv/early/2014/06/06/005967.full.pdf&lt;/url&gt;&lt;/related-urls&gt;&lt;/urls&gt;&lt;electronic-resource-num&gt;10.1101/005967&lt;/electronic-resource-num&gt;&lt;/record&gt;&lt;/Cite&gt;&lt;/EndNote&gt;</w:instrText>
      </w:r>
      <w:r>
        <w:rPr>
          <w:rFonts w:ascii="Helvetica" w:hAnsi="Helvetica"/>
          <w:i/>
          <w:sz w:val="16"/>
          <w:szCs w:val="16"/>
        </w:rPr>
        <w:fldChar w:fldCharType="separate"/>
      </w:r>
      <w:bookmarkStart w:id="175" w:name="__Fieldmark__10186_3434555421"/>
      <w:r>
        <w:rPr>
          <w:rFonts w:ascii="Helvetica" w:hAnsi="Helvetica"/>
          <w:i/>
          <w:sz w:val="16"/>
          <w:szCs w:val="16"/>
        </w:rPr>
        <w:t>[20]</w:t>
      </w:r>
      <w:r>
        <w:fldChar w:fldCharType="end"/>
      </w:r>
      <w:bookmarkEnd w:id="175"/>
      <w:r>
        <w:rPr>
          <w:rFonts w:ascii="Helvetica" w:hAnsi="Helvetica"/>
          <w:sz w:val="16"/>
          <w:szCs w:val="16"/>
        </w:rPr>
        <w:t xml:space="preserve"> focuses on a particular subset of DTU analysis from alignment-free data, namely isoform switching, whereas </w:t>
      </w:r>
      <w:r>
        <w:rPr>
          <w:rFonts w:ascii="Helvetica" w:hAnsi="Helvetica"/>
          <w:i/>
          <w:sz w:val="16"/>
          <w:szCs w:val="16"/>
        </w:rPr>
        <w:t>iso-</w:t>
      </w:r>
      <w:proofErr w:type="spellStart"/>
      <w:r>
        <w:rPr>
          <w:rFonts w:ascii="Helvetica" w:hAnsi="Helvetica"/>
          <w:i/>
          <w:sz w:val="16"/>
          <w:szCs w:val="16"/>
        </w:rPr>
        <w:t>kTSP</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&lt;EndNote&gt;&lt;Cite&gt;&lt;Author&gt;Sebestyen&lt;/Author&gt;&lt;Year&gt;2015&lt;/Year&gt;&lt;RecNum&gt;278&lt;/RecNum&gt;&lt;DisplayText&gt;[6]&lt;/DisplayText&gt;&lt;record&gt;&lt;rec-number&gt;278&lt;/rec-number&gt;&lt;foreign-keys&gt;&lt;key app="EN" db-id="xssft9txgdvp5dearv65fpw0azv5xwswd5fa" timestamp="1547120924"&gt;278&lt;/key&gt;&lt;/foreign-keys&gt;&lt;ref-type name="Journal Article"&gt;17&lt;/ref-type&gt;&lt;contributors&gt;&lt;authors&gt;&lt;author&gt;Sebestyen, E.&lt;/author&gt;&lt;author&gt;Zawisza, M.&lt;/author&gt;&lt;author&gt;Eyras, E.&lt;/author&gt;&lt;/authors&gt;&lt;/contributors&gt;&lt;auth-address&gt;Computational Genomics, Universitat Pompeu Fabra, Dr. Aiguader 88, E08003 Barcelona, Spain.&amp;#xD;Universitat Politecnica de Catalunya, Jordi Girona 1-3, E08034 Barcelona, Spain.&amp;#xD;Computational Genomics, Universitat Pompeu Fabra, Dr. Aiguader 88, E08003 Barcelona, Spain Catalan Institution for Research and Advanced Studies, Passeig Lluis Companys 23, E08010 Barcelona, Spain eduardo.eyras@upf.edu.&lt;/auth-address&gt;&lt;titles&gt;&lt;title&gt;Detection of recurrent alternative splicing switches in tumor samples reveals novel signatures of cancer&lt;/title&gt;&lt;secondary-title&gt;Nucleic Acids Res&lt;/secondary-title&gt;&lt;/titles&gt;&lt;periodical&gt;&lt;full-title&gt;Nucleic acids research&lt;/full-title&gt;&lt;abbr-1&gt;Nucleic Acids Res&lt;/abbr-1&gt;&lt;/periodical&gt;&lt;pages&gt;1345-56&lt;/pages&gt;&lt;volume&gt;43&lt;/volume&gt;&lt;number&gt;3&lt;/number&gt;&lt;edition&gt;2015/01/13&lt;/edition&gt;&lt;keywords&gt;&lt;keyword&gt;Algorithms&lt;/keyword&gt;&lt;keyword&gt;*Alternative Splicing&lt;/keyword&gt;&lt;keyword&gt;Humans&lt;/keyword&gt;&lt;keyword&gt;Mutation&lt;/keyword&gt;&lt;keyword&gt;Neoplasms/*genetics&lt;/keyword&gt;&lt;/keywords&gt;&lt;dates&gt;&lt;year&gt;2015&lt;/year&gt;&lt;pub-dates&gt;&lt;date&gt;Feb 18&lt;/date&gt;&lt;/pub-dates&gt;&lt;/dates&gt;&lt;isbn&gt;1362-4962 (Electronic)&amp;#xD;0305-1048 (Linking)&lt;/isbn&gt;&lt;accession-num&gt;25578962&lt;/accession-num&gt;&lt;urls&gt;&lt;related-urls&gt;&lt;url&gt;https://www.ncbi.nlm.nih.gov/pubmed/25578962&lt;/url&gt;&lt;/related-urls&gt;&lt;/urls&gt;&lt;custom2&gt;PMC4330360&lt;/custom2&gt;&lt;electronic-resource-num&gt;10.1093/nar/gku1392&lt;/electronic-resource-num&gt;&lt;/record&gt;&lt;/Cite&gt;&lt;/EndNote&gt;</w:instrText>
      </w:r>
      <w:r>
        <w:rPr>
          <w:rFonts w:ascii="Helvetica" w:hAnsi="Helvetica"/>
          <w:i/>
          <w:sz w:val="16"/>
          <w:szCs w:val="16"/>
        </w:rPr>
        <w:fldChar w:fldCharType="separate"/>
      </w:r>
      <w:bookmarkStart w:id="176" w:name="__Fieldmark__10195_3434555421"/>
      <w:r>
        <w:rPr>
          <w:rFonts w:ascii="Helvetica" w:hAnsi="Helvetica"/>
          <w:i/>
          <w:sz w:val="16"/>
          <w:szCs w:val="16"/>
        </w:rPr>
        <w:t>[6]</w:t>
      </w:r>
      <w:r>
        <w:fldChar w:fldCharType="end"/>
      </w:r>
      <w:bookmarkEnd w:id="176"/>
      <w:r>
        <w:rPr>
          <w:rFonts w:ascii="Helvetica" w:hAnsi="Helvetica"/>
          <w:sz w:val="16"/>
          <w:szCs w:val="16"/>
        </w:rPr>
        <w:t xml:space="preserve"> identifies both DTU and isoform switching, but focuses on the highest-ranking pair of change-exhibiting isoforms per gene. </w:t>
      </w:r>
      <w:r>
        <w:rPr>
          <w:rFonts w:ascii="Helvetica" w:hAnsi="Helvetica"/>
          <w:i/>
          <w:sz w:val="16"/>
          <w:szCs w:val="16"/>
        </w:rPr>
        <w:t xml:space="preserve">SUPPA2 </w:t>
      </w:r>
      <w:r>
        <w:fldChar w:fldCharType="begin"/>
      </w:r>
      <w:r>
        <w:instrText>ADDIN EN.CITE</w:instrText>
      </w:r>
      <w:r>
        <w:fldChar w:fldCharType="end"/>
      </w:r>
      <w:bookmarkStart w:id="177" w:name="__Fieldmark__10206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8" w:name="__Fieldmark__10211_3434555421"/>
      <w:bookmarkEnd w:id="177"/>
      <w:r>
        <w:rPr>
          <w:rFonts w:ascii="Helvetica" w:hAnsi="Helvetica"/>
          <w:i/>
          <w:sz w:val="16"/>
          <w:szCs w:val="16"/>
        </w:rPr>
        <w:t>[21, 22]</w:t>
      </w:r>
      <w:r>
        <w:fldChar w:fldCharType="end"/>
      </w:r>
      <w:bookmarkEnd w:id="178"/>
      <w:r>
        <w:rPr>
          <w:rFonts w:ascii="Helvetica" w:hAnsi="Helvetica"/>
          <w:sz w:val="16"/>
          <w:szCs w:val="16"/>
        </w:rPr>
        <w:t>, on the other hand, primarily identifies differential splicing events at the junction level, with recent</w:t>
      </w:r>
      <w:del w:id="179" w:author="Nicholas Schurch" w:date="2019-10-08T11:04:00Z">
        <w:r w:rsidDel="00932DB1">
          <w:rPr>
            <w:rFonts w:ascii="Helvetica" w:hAnsi="Helvetica"/>
            <w:sz w:val="16"/>
            <w:szCs w:val="16"/>
          </w:rPr>
          <w:delText xml:space="preserve"> </w:delText>
        </w:r>
      </w:del>
      <w:del w:id="180" w:author="Unknown Author" w:date="2019-05-25T22:12:00Z">
        <w:r>
          <w:rPr>
            <w:rFonts w:ascii="Helvetica" w:hAnsi="Helvetica"/>
            <w:sz w:val="16"/>
            <w:szCs w:val="16"/>
          </w:rPr>
          <w:delText>developmental</w:delText>
        </w:r>
      </w:del>
      <w:r>
        <w:rPr>
          <w:rFonts w:ascii="Helvetica" w:hAnsi="Helvetica"/>
          <w:sz w:val="16"/>
          <w:szCs w:val="16"/>
        </w:rPr>
        <w:t xml:space="preserve"> versions having added isoform-level capability. </w:t>
      </w:r>
      <w:ins w:id="181" w:author="Unknown Author" w:date="2019-05-25T22:17:00Z">
        <w:r>
          <w:rPr>
            <w:rFonts w:ascii="Helvetica" w:hAnsi="Helvetica"/>
            <w:sz w:val="16"/>
            <w:szCs w:val="16"/>
          </w:rPr>
          <w:t xml:space="preserve">Similarly, </w:t>
        </w:r>
        <w:proofErr w:type="spellStart"/>
        <w:r>
          <w:rPr>
            <w:rFonts w:ascii="Helvetica" w:hAnsi="Helvetica"/>
            <w:sz w:val="16"/>
            <w:szCs w:val="16"/>
          </w:rPr>
          <w:t>DEX</w:t>
        </w:r>
      </w:ins>
      <w:ins w:id="182" w:author="Nicholas Schurch" w:date="2019-10-08T11:05:00Z">
        <w:r w:rsidR="00932DB1">
          <w:rPr>
            <w:rFonts w:ascii="Helvetica" w:hAnsi="Helvetica"/>
            <w:sz w:val="16"/>
            <w:szCs w:val="16"/>
          </w:rPr>
          <w:t>d</w:t>
        </w:r>
      </w:ins>
      <w:ins w:id="183" w:author="Unknown Author" w:date="2019-05-25T22:17:00Z">
        <w:r>
          <w:rPr>
            <w:rFonts w:ascii="Helvetica" w:hAnsi="Helvetica"/>
            <w:sz w:val="16"/>
            <w:szCs w:val="16"/>
          </w:rPr>
          <w:t>eq</w:t>
        </w:r>
        <w:proofErr w:type="spellEnd"/>
        <w:r>
          <w:rPr>
            <w:rFonts w:ascii="Helvetica" w:hAnsi="Helvetica"/>
            <w:sz w:val="16"/>
            <w:szCs w:val="16"/>
          </w:rPr>
          <w:t xml:space="preserve">, </w:t>
        </w:r>
      </w:ins>
      <w:ins w:id="184" w:author="Nicholas Schurch" w:date="2019-10-08T11:05:00Z">
        <w:r w:rsidR="00932DB1">
          <w:rPr>
            <w:rFonts w:ascii="Helvetica" w:hAnsi="Helvetica"/>
            <w:sz w:val="16"/>
            <w:szCs w:val="16"/>
          </w:rPr>
          <w:t xml:space="preserve">which was </w:t>
        </w:r>
      </w:ins>
      <w:ins w:id="185" w:author="Unknown Author" w:date="2019-05-25T22:17:00Z">
        <w:r>
          <w:rPr>
            <w:rFonts w:ascii="Helvetica" w:hAnsi="Helvetica"/>
            <w:sz w:val="16"/>
            <w:szCs w:val="16"/>
          </w:rPr>
          <w:t xml:space="preserve">primarily developed to detect differential exon usage, has also been used for differential usage of other </w:t>
        </w:r>
      </w:ins>
      <w:ins w:id="186" w:author="Nicholas Schurch" w:date="2019-10-08T11:05:00Z">
        <w:r w:rsidR="00932DB1">
          <w:rPr>
            <w:rFonts w:ascii="Helvetica" w:hAnsi="Helvetica"/>
            <w:sz w:val="16"/>
            <w:szCs w:val="16"/>
          </w:rPr>
          <w:t xml:space="preserve">transcriptional </w:t>
        </w:r>
      </w:ins>
      <w:ins w:id="187" w:author="Unknown Author" w:date="2019-05-25T22:17:00Z">
        <w:r>
          <w:rPr>
            <w:rFonts w:ascii="Helvetica" w:hAnsi="Helvetica"/>
            <w:sz w:val="16"/>
            <w:szCs w:val="16"/>
          </w:rPr>
          <w:t>units</w:t>
        </w:r>
        <w:del w:id="188" w:author="Nicholas Schurch" w:date="2019-10-08T11:05:00Z">
          <w:r w:rsidDel="00932DB1">
            <w:rPr>
              <w:rFonts w:ascii="Helvetica" w:hAnsi="Helvetica"/>
              <w:sz w:val="16"/>
              <w:szCs w:val="16"/>
            </w:rPr>
            <w:delText>, such as</w:delText>
          </w:r>
        </w:del>
      </w:ins>
      <w:ins w:id="189" w:author="Nicholas Schurch" w:date="2019-10-08T11:05:00Z">
        <w:r w:rsidR="00932DB1">
          <w:rPr>
            <w:rFonts w:ascii="Helvetica" w:hAnsi="Helvetica"/>
            <w:sz w:val="16"/>
            <w:szCs w:val="16"/>
          </w:rPr>
          <w:t xml:space="preserve"> including</w:t>
        </w:r>
      </w:ins>
      <w:ins w:id="190" w:author="Unknown Author" w:date="2019-05-25T22:17:00Z">
        <w:r>
          <w:rPr>
            <w:rFonts w:ascii="Helvetica" w:hAnsi="Helvetica"/>
            <w:sz w:val="16"/>
            <w:szCs w:val="16"/>
          </w:rPr>
          <w:t xml:space="preserve"> whole transcripts [23] and equivalence classes [24]. </w:t>
        </w:r>
      </w:ins>
      <w:r>
        <w:rPr>
          <w:rFonts w:ascii="Helvetica" w:hAnsi="Helvetica"/>
          <w:sz w:val="16"/>
          <w:szCs w:val="16"/>
        </w:rPr>
        <w:t xml:space="preserve">Finally, </w:t>
      </w:r>
      <w:proofErr w:type="spellStart"/>
      <w:r>
        <w:rPr>
          <w:rFonts w:ascii="Helvetica" w:hAnsi="Helvetica"/>
          <w:i/>
          <w:sz w:val="16"/>
          <w:szCs w:val="16"/>
        </w:rPr>
        <w:t>DRIMSeq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&lt;EndNote&gt;&lt;Cite&gt;&lt;Author&gt;Nowicka&lt;/Author&gt;&lt;Year&gt;2016&lt;/Year&gt;&lt;RecNum&gt;272&lt;/RecNum&gt;&lt;DisplayText&gt;[23]&lt;/DisplayText&gt;&lt;record&gt;&lt;rec-number&gt;272&lt;/rec-number&gt;&lt;foreign-keys&gt;&lt;key app="EN" db-id="xssft9txgdvp5dearv65fpw0azv5xwswd5fa" timestamp="1547120165"&gt;272&lt;/key&gt;&lt;/foreign-keys&gt;&lt;ref-type name="Journal Article"&gt;17&lt;/ref-type&gt;&lt;contributors&gt;&lt;authors&gt;&lt;author&gt;Nowicka, M&lt;/author&gt;&lt;author&gt;Robinson, MD&lt;/author&gt;&lt;/authors&gt;&lt;/contributors&gt;&lt;titles&gt;&lt;title&gt;DRIMSeq: a Dirichlet-multinomial framework for multivariate count outcomes in genomics [version 2; referees: 2 approved]&lt;/title&gt;&lt;secondary-title&gt;F1000Research&lt;/secondary-title&gt;&lt;/titles&gt;&lt;periodical&gt;&lt;full-title&gt;F1000Research&lt;/full-title&gt;&lt;/periodical&gt;&lt;volume&gt;5&lt;/volume&gt;&lt;number&gt;1356&lt;/number&gt;&lt;dates&gt;&lt;year&gt;2016&lt;/year&gt;&lt;/dates&gt;&lt;urls&gt;&lt;related-urls&gt;&lt;url&gt;http://openr.es/8lf&lt;/url&gt;&lt;/related-urls&gt;&lt;/urls&gt;&lt;electronic-resource-num&gt;10.12688/f1000research.8900.2&lt;/electronic-resource-num&gt;&lt;/record&gt;&lt;/Cite&gt;&lt;/EndNote&gt;</w:instrText>
      </w:r>
      <w:r>
        <w:rPr>
          <w:rFonts w:ascii="Helvetica" w:hAnsi="Helvetica"/>
          <w:i/>
          <w:sz w:val="16"/>
          <w:szCs w:val="16"/>
        </w:rPr>
        <w:fldChar w:fldCharType="separate"/>
      </w:r>
      <w:bookmarkStart w:id="191" w:name="__Fieldmark__10262_3434555421"/>
      <w:r>
        <w:rPr>
          <w:rFonts w:ascii="Helvetica" w:hAnsi="Helvetica"/>
          <w:i/>
          <w:sz w:val="16"/>
          <w:szCs w:val="16"/>
        </w:rPr>
        <w:t>[2</w:t>
      </w:r>
      <w:ins w:id="192" w:author="Unknown Author" w:date="2019-05-25T22:36:00Z">
        <w:r>
          <w:rPr>
            <w:rFonts w:ascii="Helvetica" w:hAnsi="Helvetica"/>
            <w:i/>
            <w:sz w:val="16"/>
            <w:szCs w:val="16"/>
          </w:rPr>
          <w:t>5</w:t>
        </w:r>
      </w:ins>
      <w:del w:id="193" w:author="Unknown Author" w:date="2019-05-25T22:36:00Z">
        <w:r>
          <w:rPr>
            <w:rFonts w:ascii="Helvetica" w:hAnsi="Helvetica"/>
            <w:i/>
            <w:sz w:val="16"/>
            <w:szCs w:val="16"/>
          </w:rPr>
          <w:delText>3</w:delText>
        </w:r>
      </w:del>
      <w:r>
        <w:rPr>
          <w:rFonts w:ascii="Helvetica" w:hAnsi="Helvetica"/>
          <w:i/>
          <w:sz w:val="16"/>
          <w:szCs w:val="16"/>
        </w:rPr>
        <w:t>]</w:t>
      </w:r>
      <w:r>
        <w:fldChar w:fldCharType="end"/>
      </w:r>
      <w:bookmarkEnd w:id="191"/>
      <w:r>
        <w:rPr>
          <w:rFonts w:ascii="Helvetica" w:hAnsi="Helvetica"/>
          <w:sz w:val="16"/>
          <w:szCs w:val="16"/>
        </w:rPr>
        <w:t xml:space="preserve"> identifies DTU directly from quantification data</w:t>
      </w:r>
      <w:ins w:id="194" w:author="Unknown Author" w:date="2019-05-25T22:18:00Z">
        <w:r>
          <w:rPr>
            <w:rFonts w:ascii="Helvetica" w:hAnsi="Helvetica"/>
            <w:sz w:val="16"/>
            <w:szCs w:val="16"/>
          </w:rPr>
          <w:t xml:space="preserve"> at both the gene and the transcript level</w:t>
        </w:r>
      </w:ins>
      <w:r>
        <w:rPr>
          <w:rFonts w:ascii="Helvetica" w:hAnsi="Helvetica"/>
          <w:sz w:val="16"/>
          <w:szCs w:val="16"/>
        </w:rPr>
        <w:t>, but defines the effect size as a fold change</w:t>
      </w:r>
      <w:ins w:id="195" w:author="Unknown Author" w:date="2019-05-25T22:18:00Z">
        <w:r>
          <w:rPr>
            <w:rFonts w:ascii="Helvetica" w:hAnsi="Helvetica"/>
            <w:sz w:val="16"/>
            <w:szCs w:val="16"/>
          </w:rPr>
          <w:t>,</w:t>
        </w:r>
      </w:ins>
      <w:r>
        <w:rPr>
          <w:rFonts w:ascii="Helvetica" w:hAnsi="Helvetica"/>
          <w:sz w:val="16"/>
          <w:szCs w:val="16"/>
        </w:rPr>
        <w:t xml:space="preserve"> which may not be the most appropriate </w:t>
      </w:r>
      <w:ins w:id="196" w:author="Unknown Author" w:date="2019-05-25T22:19:00Z">
        <w:r>
          <w:rPr>
            <w:rFonts w:ascii="Helvetica" w:hAnsi="Helvetica"/>
            <w:sz w:val="16"/>
            <w:szCs w:val="16"/>
          </w:rPr>
          <w:t xml:space="preserve">or intuitive </w:t>
        </w:r>
      </w:ins>
      <w:r>
        <w:rPr>
          <w:rFonts w:ascii="Helvetica" w:hAnsi="Helvetica"/>
          <w:sz w:val="16"/>
          <w:szCs w:val="16"/>
        </w:rPr>
        <w:t>way to compare proportions.</w:t>
      </w:r>
      <w:ins w:id="197" w:author="Unknown Author" w:date="2019-05-25T22:19:00Z">
        <w:r>
          <w:rPr>
            <w:rFonts w:ascii="Helvetica" w:hAnsi="Helvetica"/>
            <w:sz w:val="16"/>
            <w:szCs w:val="16"/>
          </w:rPr>
          <w:t xml:space="preserve"> In the work presented here, we </w:t>
        </w:r>
        <w:del w:id="198" w:author="Nicholas Schurch" w:date="2019-10-08T11:08:00Z">
          <w:r w:rsidDel="00932DB1">
            <w:rPr>
              <w:rFonts w:ascii="Helvetica" w:hAnsi="Helvetica"/>
              <w:sz w:val="16"/>
              <w:szCs w:val="16"/>
            </w:rPr>
            <w:delText>are focusing on</w:delText>
          </w:r>
        </w:del>
      </w:ins>
      <w:ins w:id="199" w:author="Nicholas Schurch" w:date="2019-10-08T11:08:00Z">
        <w:r w:rsidR="00932DB1">
          <w:rPr>
            <w:rFonts w:ascii="Helvetica" w:hAnsi="Helvetica"/>
            <w:sz w:val="16"/>
            <w:szCs w:val="16"/>
          </w:rPr>
          <w:t>compare RATS to three other</w:t>
        </w:r>
      </w:ins>
      <w:ins w:id="200" w:author="Unknown Author" w:date="2019-05-25T22:19:00Z">
        <w:r>
          <w:rPr>
            <w:rFonts w:ascii="Helvetica" w:hAnsi="Helvetica"/>
            <w:sz w:val="16"/>
            <w:szCs w:val="16"/>
          </w:rPr>
          <w:t xml:space="preserve"> general-purpose DTU tools</w:t>
        </w:r>
      </w:ins>
      <w:ins w:id="201" w:author="Nicholas Schurch" w:date="2019-10-08T11:08:00Z">
        <w:r w:rsidR="00932DB1">
          <w:rPr>
            <w:rFonts w:ascii="Helvetica" w:hAnsi="Helvetica"/>
            <w:sz w:val="16"/>
            <w:szCs w:val="16"/>
          </w:rPr>
          <w:t xml:space="preserve">, </w:t>
        </w:r>
      </w:ins>
      <w:ins w:id="202" w:author="Unknown Author" w:date="2019-05-25T22:19:00Z">
        <w:del w:id="203" w:author="Nicholas Schurch" w:date="2019-10-08T11:08:00Z">
          <w:r w:rsidDel="00932DB1">
            <w:rPr>
              <w:rFonts w:ascii="Helvetica" w:hAnsi="Helvetica"/>
              <w:sz w:val="16"/>
              <w:szCs w:val="16"/>
            </w:rPr>
            <w:delText xml:space="preserve"> like </w:delText>
          </w:r>
        </w:del>
        <w:r>
          <w:rPr>
            <w:rFonts w:ascii="Helvetica" w:hAnsi="Helvetica"/>
            <w:i/>
            <w:iCs/>
            <w:sz w:val="16"/>
            <w:szCs w:val="16"/>
          </w:rPr>
          <w:t>SUPPA2</w:t>
        </w:r>
        <w:r>
          <w:rPr>
            <w:rFonts w:ascii="Helvetica" w:hAnsi="Helvetica"/>
            <w:sz w:val="16"/>
            <w:szCs w:val="16"/>
          </w:rPr>
          <w:t xml:space="preserve">, </w:t>
        </w:r>
        <w:proofErr w:type="spellStart"/>
        <w:r>
          <w:rPr>
            <w:rFonts w:ascii="Helvetica" w:hAnsi="Helvetica"/>
            <w:i/>
            <w:iCs/>
            <w:sz w:val="16"/>
            <w:szCs w:val="16"/>
          </w:rPr>
          <w:t>DRIMSeq</w:t>
        </w:r>
      </w:ins>
      <w:proofErr w:type="spellEnd"/>
      <w:ins w:id="204" w:author="Unknown Author" w:date="2019-05-25T22:20:00Z">
        <w:r>
          <w:rPr>
            <w:rFonts w:ascii="Helvetica" w:hAnsi="Helvetica"/>
            <w:sz w:val="16"/>
            <w:szCs w:val="16"/>
          </w:rPr>
          <w:t xml:space="preserve"> and </w:t>
        </w:r>
        <w:proofErr w:type="spellStart"/>
        <w:r>
          <w:rPr>
            <w:rFonts w:ascii="Helvetica" w:hAnsi="Helvetica"/>
            <w:i/>
            <w:iCs/>
            <w:sz w:val="16"/>
            <w:szCs w:val="16"/>
          </w:rPr>
          <w:t>DEXSeq</w:t>
        </w:r>
      </w:ins>
      <w:proofErr w:type="spellEnd"/>
      <w:ins w:id="205" w:author="Nicholas Schurch" w:date="2019-10-08T11:53:00Z">
        <w:r w:rsidR="006A6D56">
          <w:rPr>
            <w:rFonts w:ascii="Helvetica" w:hAnsi="Helvetica"/>
            <w:sz w:val="16"/>
            <w:szCs w:val="16"/>
          </w:rPr>
          <w:t xml:space="preserve">. We </w:t>
        </w:r>
      </w:ins>
      <w:ins w:id="206" w:author="Unknown Author" w:date="2019-05-25T22:20:00Z">
        <w:del w:id="207" w:author="Nicholas Schurch" w:date="2019-10-08T11:53:00Z">
          <w:r w:rsidDel="006A6D56">
            <w:rPr>
              <w:rFonts w:ascii="Helvetica" w:hAnsi="Helvetica"/>
              <w:i/>
              <w:iCs/>
              <w:sz w:val="16"/>
              <w:szCs w:val="16"/>
            </w:rPr>
            <w:delText>,</w:delText>
          </w:r>
          <w:r w:rsidDel="006A6D56">
            <w:rPr>
              <w:rFonts w:ascii="Helvetica" w:hAnsi="Helvetica"/>
              <w:sz w:val="16"/>
              <w:szCs w:val="16"/>
            </w:rPr>
            <w:delText xml:space="preserve"> and </w:delText>
          </w:r>
        </w:del>
        <w:del w:id="208" w:author="Nicholas Schurch" w:date="2019-10-08T11:09:00Z">
          <w:r w:rsidDel="00932DB1">
            <w:rPr>
              <w:rFonts w:ascii="Helvetica" w:hAnsi="Helvetica"/>
              <w:sz w:val="16"/>
              <w:szCs w:val="16"/>
            </w:rPr>
            <w:delText>excluding the more restricted ones</w:delText>
          </w:r>
        </w:del>
      </w:ins>
      <w:ins w:id="209" w:author="Nicholas Schurch" w:date="2019-10-08T11:09:00Z">
        <w:r w:rsidR="00932DB1">
          <w:rPr>
            <w:rFonts w:ascii="Helvetica" w:hAnsi="Helvetica"/>
            <w:sz w:val="16"/>
            <w:szCs w:val="16"/>
          </w:rPr>
          <w:t>do not compare with tools focussed on a restricted subset of DTU (</w:t>
        </w:r>
      </w:ins>
      <w:ins w:id="210" w:author="Nicholas Schurch" w:date="2019-10-08T11:52:00Z">
        <w:r w:rsidR="006A6D56" w:rsidRPr="006A6D56">
          <w:rPr>
            <w:rFonts w:ascii="Helvetica" w:hAnsi="Helvetica"/>
            <w:i/>
            <w:iCs/>
            <w:sz w:val="16"/>
            <w:szCs w:val="16"/>
            <w:rPrChange w:id="211" w:author="Nicholas Schurch" w:date="2019-10-08T11:52:00Z">
              <w:rPr>
                <w:rFonts w:ascii="Helvetica" w:hAnsi="Helvetica"/>
                <w:sz w:val="16"/>
                <w:szCs w:val="16"/>
              </w:rPr>
            </w:rPrChange>
          </w:rPr>
          <w:t>e.g.</w:t>
        </w:r>
      </w:ins>
      <w:ins w:id="212" w:author="Unknown Author" w:date="2019-05-25T22:20:00Z">
        <w:del w:id="213" w:author="Nicholas Schurch" w:date="2019-10-08T11:09:00Z">
          <w:r w:rsidDel="00932DB1">
            <w:rPr>
              <w:rFonts w:ascii="Helvetica" w:hAnsi="Helvetica"/>
              <w:sz w:val="16"/>
              <w:szCs w:val="16"/>
            </w:rPr>
            <w:delText>,</w:delText>
          </w:r>
        </w:del>
        <w:del w:id="214" w:author="Nicholas Schurch" w:date="2019-10-08T11:52:00Z">
          <w:r w:rsidDel="006A6D56">
            <w:rPr>
              <w:rFonts w:ascii="Helvetica" w:hAnsi="Helvetica"/>
              <w:sz w:val="16"/>
              <w:szCs w:val="16"/>
            </w:rPr>
            <w:delText xml:space="preserve"> like</w:delText>
          </w:r>
        </w:del>
        <w:r>
          <w:rPr>
            <w:rFonts w:ascii="Helvetica" w:hAnsi="Helvetica"/>
            <w:i/>
            <w:iCs/>
            <w:sz w:val="16"/>
            <w:szCs w:val="16"/>
          </w:rPr>
          <w:t xml:space="preserve"> iso-</w:t>
        </w:r>
        <w:proofErr w:type="spellStart"/>
        <w:r>
          <w:rPr>
            <w:rFonts w:ascii="Helvetica" w:hAnsi="Helvetica"/>
            <w:i/>
            <w:iCs/>
            <w:sz w:val="16"/>
            <w:szCs w:val="16"/>
          </w:rPr>
          <w:t>kTSP</w:t>
        </w:r>
        <w:proofErr w:type="spellEnd"/>
        <w:del w:id="215" w:author="Nicholas Schurch" w:date="2019-10-09T10:20:00Z">
          <w:r w:rsidDel="004A5AA5">
            <w:rPr>
              <w:rFonts w:ascii="Helvetica" w:hAnsi="Helvetica"/>
              <w:sz w:val="16"/>
              <w:szCs w:val="16"/>
            </w:rPr>
            <w:delText xml:space="preserve"> </w:delText>
          </w:r>
        </w:del>
      </w:ins>
      <w:ins w:id="216" w:author="Nicholas Schurch" w:date="2019-10-09T10:20:00Z">
        <w:r w:rsidR="004A5AA5">
          <w:rPr>
            <w:rFonts w:ascii="Helvetica" w:hAnsi="Helvetica"/>
            <w:sz w:val="16"/>
            <w:szCs w:val="16"/>
          </w:rPr>
          <w:t xml:space="preserve"> </w:t>
        </w:r>
      </w:ins>
      <w:ins w:id="217" w:author="Unknown Author" w:date="2019-05-25T22:20:00Z">
        <w:del w:id="218" w:author="Nicholas Schurch" w:date="2019-10-08T11:52:00Z">
          <w:r w:rsidDel="006A6D56">
            <w:rPr>
              <w:rFonts w:ascii="Helvetica" w:hAnsi="Helvetica"/>
              <w:sz w:val="16"/>
              <w:szCs w:val="16"/>
            </w:rPr>
            <w:delText>and</w:delText>
          </w:r>
        </w:del>
      </w:ins>
      <w:ins w:id="219" w:author="Nicholas Schurch" w:date="2019-10-08T11:52:00Z">
        <w:r w:rsidR="006A6D56">
          <w:rPr>
            <w:rFonts w:ascii="Helvetica" w:hAnsi="Helvetica"/>
            <w:sz w:val="16"/>
            <w:szCs w:val="16"/>
          </w:rPr>
          <w:t>&amp;</w:t>
        </w:r>
      </w:ins>
      <w:ins w:id="220" w:author="Nicholas Schurch" w:date="2019-10-09T10:20:00Z">
        <w:r w:rsidR="004A5AA5">
          <w:rPr>
            <w:rFonts w:ascii="Helvetica" w:hAnsi="Helvetica"/>
            <w:sz w:val="16"/>
            <w:szCs w:val="16"/>
          </w:rPr>
          <w:t xml:space="preserve"> </w:t>
        </w:r>
      </w:ins>
      <w:ins w:id="221" w:author="Unknown Author" w:date="2019-05-25T22:20:00Z">
        <w:del w:id="222" w:author="Nicholas Schurch" w:date="2019-10-09T10:20:00Z">
          <w:r w:rsidDel="004A5AA5">
            <w:rPr>
              <w:rFonts w:ascii="Helvetica" w:hAnsi="Helvetica"/>
              <w:sz w:val="16"/>
              <w:szCs w:val="16"/>
            </w:rPr>
            <w:delText xml:space="preserve"> </w:delText>
          </w:r>
        </w:del>
        <w:proofErr w:type="spellStart"/>
        <w:r>
          <w:rPr>
            <w:rFonts w:ascii="Helvetica" w:hAnsi="Helvetica"/>
            <w:i/>
            <w:iCs/>
            <w:sz w:val="16"/>
            <w:szCs w:val="16"/>
          </w:rPr>
          <w:t>Switchseq</w:t>
        </w:r>
      </w:ins>
      <w:proofErr w:type="spellEnd"/>
      <w:ins w:id="223" w:author="Nicholas Schurch" w:date="2019-10-08T11:52:00Z">
        <w:r w:rsidR="006A6D56">
          <w:rPr>
            <w:rFonts w:ascii="Helvetica" w:hAnsi="Helvetica"/>
            <w:sz w:val="16"/>
            <w:szCs w:val="16"/>
          </w:rPr>
          <w:t>)</w:t>
        </w:r>
      </w:ins>
      <w:ins w:id="224" w:author="Unknown Author" w:date="2019-05-25T22:21:00Z">
        <w:r w:rsidRPr="006A6D56">
          <w:rPr>
            <w:rFonts w:ascii="Helvetica" w:hAnsi="Helvetica"/>
            <w:sz w:val="16"/>
            <w:szCs w:val="16"/>
            <w:rPrChange w:id="225" w:author="Nicholas Schurch" w:date="2019-10-08T11:52:00Z">
              <w:rPr>
                <w:rFonts w:ascii="Helvetica" w:hAnsi="Helvetica"/>
                <w:i/>
                <w:iCs/>
                <w:sz w:val="16"/>
                <w:szCs w:val="16"/>
              </w:rPr>
            </w:rPrChange>
          </w:rPr>
          <w:t>,</w:t>
        </w:r>
        <w:r>
          <w:rPr>
            <w:rFonts w:ascii="Helvetica" w:hAnsi="Helvetica"/>
            <w:sz w:val="16"/>
            <w:szCs w:val="16"/>
          </w:rPr>
          <w:t xml:space="preserve"> </w:t>
        </w:r>
        <w:del w:id="226" w:author="Nicholas Schurch" w:date="2019-10-08T11:53:00Z">
          <w:r w:rsidDel="006A6D56">
            <w:rPr>
              <w:rFonts w:ascii="Helvetica" w:hAnsi="Helvetica"/>
              <w:sz w:val="16"/>
              <w:szCs w:val="16"/>
            </w:rPr>
            <w:delText>as well as</w:delText>
          </w:r>
        </w:del>
      </w:ins>
      <w:ins w:id="227" w:author="Nicholas Schurch" w:date="2019-10-08T11:53:00Z">
        <w:r w:rsidR="006A6D56">
          <w:rPr>
            <w:rFonts w:ascii="Helvetica" w:hAnsi="Helvetica"/>
            <w:sz w:val="16"/>
            <w:szCs w:val="16"/>
          </w:rPr>
          <w:t>or</w:t>
        </w:r>
      </w:ins>
      <w:ins w:id="228" w:author="Unknown Author" w:date="2019-05-25T22:21:00Z">
        <w:r>
          <w:rPr>
            <w:rFonts w:ascii="Helvetica" w:hAnsi="Helvetica"/>
            <w:sz w:val="16"/>
            <w:szCs w:val="16"/>
          </w:rPr>
          <w:t xml:space="preserve"> </w:t>
        </w:r>
        <w:del w:id="229" w:author="Nicholas Schurch" w:date="2019-10-08T11:53:00Z">
          <w:r w:rsidDel="006A6D56">
            <w:rPr>
              <w:rFonts w:ascii="Helvetica" w:hAnsi="Helvetica"/>
              <w:sz w:val="16"/>
              <w:szCs w:val="16"/>
            </w:rPr>
            <w:delText>those</w:delText>
          </w:r>
        </w:del>
      </w:ins>
      <w:ins w:id="230" w:author="Nicholas Schurch" w:date="2019-10-08T11:53:00Z">
        <w:r w:rsidR="006A6D56">
          <w:rPr>
            <w:rFonts w:ascii="Helvetica" w:hAnsi="Helvetica"/>
            <w:sz w:val="16"/>
            <w:szCs w:val="16"/>
          </w:rPr>
          <w:t>tools</w:t>
        </w:r>
      </w:ins>
      <w:ins w:id="231" w:author="Unknown Author" w:date="2019-05-25T22:21:00Z">
        <w:r>
          <w:rPr>
            <w:rFonts w:ascii="Helvetica" w:hAnsi="Helvetica"/>
            <w:sz w:val="16"/>
            <w:szCs w:val="16"/>
          </w:rPr>
          <w:t xml:space="preserve"> requiring </w:t>
        </w:r>
      </w:ins>
      <w:ins w:id="232" w:author="Nicholas Schurch" w:date="2019-10-08T11:52:00Z">
        <w:r w:rsidR="006A6D56">
          <w:rPr>
            <w:rFonts w:ascii="Helvetica" w:hAnsi="Helvetica"/>
            <w:sz w:val="16"/>
            <w:szCs w:val="16"/>
          </w:rPr>
          <w:t xml:space="preserve">read </w:t>
        </w:r>
      </w:ins>
      <w:ins w:id="233" w:author="Unknown Author" w:date="2019-05-25T22:21:00Z">
        <w:del w:id="234" w:author="Nicholas Schurch" w:date="2019-10-08T11:52:00Z">
          <w:r w:rsidDel="006A6D56">
            <w:rPr>
              <w:rFonts w:ascii="Helvetica" w:hAnsi="Helvetica"/>
              <w:sz w:val="16"/>
              <w:szCs w:val="16"/>
            </w:rPr>
            <w:delText xml:space="preserve">access to </w:delText>
          </w:r>
        </w:del>
        <w:r>
          <w:rPr>
            <w:rFonts w:ascii="Helvetica" w:hAnsi="Helvetica"/>
            <w:sz w:val="16"/>
            <w:szCs w:val="16"/>
          </w:rPr>
          <w:t>alignment</w:t>
        </w:r>
      </w:ins>
      <w:ins w:id="235" w:author="Nicholas Schurch" w:date="2019-10-08T11:52:00Z">
        <w:r w:rsidR="006A6D56">
          <w:rPr>
            <w:rFonts w:ascii="Helvetica" w:hAnsi="Helvetica"/>
            <w:sz w:val="16"/>
            <w:szCs w:val="16"/>
          </w:rPr>
          <w:t>s</w:t>
        </w:r>
      </w:ins>
      <w:ins w:id="236" w:author="Unknown Author" w:date="2019-05-25T22:41:00Z">
        <w:del w:id="237" w:author="Nicholas Schurch" w:date="2019-10-08T11:52:00Z">
          <w:r w:rsidDel="006A6D56">
            <w:rPr>
              <w:rFonts w:ascii="Helvetica" w:hAnsi="Helvetica"/>
              <w:sz w:val="16"/>
              <w:szCs w:val="16"/>
            </w:rPr>
            <w:delText xml:space="preserve"> data</w:delText>
          </w:r>
        </w:del>
      </w:ins>
      <w:ins w:id="238" w:author="Unknown Author" w:date="2019-05-25T22:22:00Z">
        <w:r>
          <w:rPr>
            <w:rFonts w:ascii="Helvetica" w:hAnsi="Helvetica"/>
            <w:sz w:val="16"/>
            <w:szCs w:val="16"/>
          </w:rPr>
          <w:t>.</w:t>
        </w:r>
      </w:ins>
    </w:p>
    <w:p w:rsidR="00A203D4" w:rsidRDefault="00A203D4">
      <w:pPr>
        <w:jc w:val="both"/>
        <w:rPr>
          <w:rFonts w:ascii="Helvetica" w:hAnsi="Helvetica"/>
          <w:sz w:val="16"/>
          <w:szCs w:val="16"/>
        </w:rPr>
      </w:pPr>
    </w:p>
    <w:p w:rsidR="00A203D4" w:rsidRDefault="00A203D4">
      <w:pPr>
        <w:pStyle w:val="para1"/>
        <w:ind w:firstLine="0"/>
        <w:rPr>
          <w:rFonts w:ascii="Helvetica" w:hAnsi="Helvetica"/>
          <w:lang w:val="en-GB"/>
        </w:rPr>
      </w:pPr>
    </w:p>
    <w:p w:rsidR="00A203D4" w:rsidRDefault="00A31C93">
      <w:pPr>
        <w:pStyle w:val="para1"/>
        <w:ind w:firstLine="0"/>
      </w:pPr>
      <w:r>
        <w:rPr>
          <w:rFonts w:ascii="Helvetica" w:hAnsi="Helvetica"/>
          <w:lang w:val="en-GB"/>
        </w:rPr>
        <w:t xml:space="preserve">In this paper, we present </w:t>
      </w:r>
      <w:r>
        <w:rPr>
          <w:rFonts w:ascii="Helvetica" w:hAnsi="Helvetica"/>
          <w:i/>
          <w:lang w:val="en-GB"/>
        </w:rPr>
        <w:t>RATs</w:t>
      </w:r>
      <w:r>
        <w:rPr>
          <w:rFonts w:ascii="Helvetica" w:hAnsi="Helvetica"/>
          <w:lang w:val="en-GB"/>
        </w:rPr>
        <w:t xml:space="preserve">, an R package for identifying DTU directly from isoform quantifications. It is designed to use alignment-free abundance data and is the only tool that exploits bootstrapping to assess the robustness of the DTU calls. </w:t>
      </w:r>
      <w:r>
        <w:rPr>
          <w:rFonts w:ascii="Helvetica" w:hAnsi="Helvetica"/>
          <w:i/>
          <w:lang w:val="en-GB"/>
        </w:rPr>
        <w:t>RATs</w:t>
      </w:r>
      <w:r>
        <w:rPr>
          <w:rFonts w:ascii="Helvetica" w:hAnsi="Helvetica"/>
          <w:lang w:val="en-GB"/>
        </w:rPr>
        <w:t xml:space="preserve"> </w:t>
      </w:r>
      <w:proofErr w:type="gramStart"/>
      <w:r>
        <w:rPr>
          <w:rFonts w:ascii="Helvetica" w:hAnsi="Helvetica"/>
          <w:lang w:val="en-GB"/>
        </w:rPr>
        <w:t>provides</w:t>
      </w:r>
      <w:proofErr w:type="gramEnd"/>
      <w:r>
        <w:rPr>
          <w:rFonts w:ascii="Helvetica" w:hAnsi="Helvetica"/>
          <w:lang w:val="en-GB"/>
        </w:rPr>
        <w:t xml:space="preserve"> raw, summary and graphical results, allowing for ease of use as well as for advanced custom queries, and the R language is the environment of </w:t>
      </w:r>
      <w:r>
        <w:rPr>
          <w:rFonts w:ascii="Helvetica" w:hAnsi="Helvetica"/>
          <w:lang w:val="en-GB"/>
        </w:rPr>
        <w:lastRenderedPageBreak/>
        <w:t xml:space="preserve">choice for many widely-used DGE and DTE tools, allowing for easy integration of </w:t>
      </w:r>
      <w:r>
        <w:rPr>
          <w:rFonts w:ascii="Helvetica" w:hAnsi="Helvetica"/>
          <w:i/>
          <w:lang w:val="en-GB"/>
        </w:rPr>
        <w:t>RATs</w:t>
      </w:r>
      <w:r>
        <w:rPr>
          <w:rFonts w:ascii="Helvetica" w:hAnsi="Helvetica"/>
          <w:lang w:val="en-GB"/>
        </w:rPr>
        <w:t xml:space="preserve"> in existing workflows. We assess the accuracy of </w:t>
      </w:r>
      <w:r>
        <w:rPr>
          <w:rFonts w:ascii="Helvetica" w:hAnsi="Helvetica"/>
          <w:i/>
          <w:lang w:val="en-GB"/>
        </w:rPr>
        <w:t>RATs</w:t>
      </w:r>
      <w:r>
        <w:rPr>
          <w:rFonts w:ascii="Helvetica" w:hAnsi="Helvetica"/>
          <w:lang w:val="en-GB"/>
        </w:rPr>
        <w:t xml:space="preserve"> in comparison to </w:t>
      </w:r>
      <w:r>
        <w:rPr>
          <w:rFonts w:ascii="Helvetica" w:hAnsi="Helvetica"/>
          <w:i/>
          <w:lang w:val="en-GB"/>
        </w:rPr>
        <w:t>SUPPA2</w:t>
      </w:r>
      <w:ins w:id="239" w:author="Unknown Author" w:date="2019-06-02T15:5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and find </w:t>
      </w:r>
      <w:r>
        <w:rPr>
          <w:rFonts w:ascii="Helvetica" w:hAnsi="Helvetica"/>
          <w:i/>
          <w:lang w:val="en-GB"/>
        </w:rPr>
        <w:t>RATs</w:t>
      </w:r>
      <w:r>
        <w:rPr>
          <w:rFonts w:ascii="Helvetica" w:hAnsi="Helvetica"/>
          <w:lang w:val="en-GB"/>
        </w:rPr>
        <w:t xml:space="preserve"> to </w:t>
      </w:r>
      <w:ins w:id="240" w:author="Unknown Author" w:date="2019-06-02T15:56:00Z">
        <w:r>
          <w:rPr>
            <w:rFonts w:ascii="Helvetica" w:hAnsi="Helvetica"/>
            <w:lang w:val="en-GB"/>
          </w:rPr>
          <w:t>offer a better overall compromise in performance across a range of likely runtime parameter</w:t>
        </w:r>
      </w:ins>
      <w:ins w:id="241" w:author="Unknown Author" w:date="2019-06-02T15:57:00Z">
        <w:r>
          <w:rPr>
            <w:rFonts w:ascii="Helvetica" w:hAnsi="Helvetica"/>
            <w:lang w:val="en-GB"/>
          </w:rPr>
          <w:t xml:space="preserve"> values.</w:t>
        </w:r>
      </w:ins>
      <w:del w:id="242" w:author="Unknown Author" w:date="2019-06-02T15:57:00Z">
        <w:r>
          <w:rPr>
            <w:rFonts w:ascii="Helvetica" w:hAnsi="Helvetica"/>
            <w:lang w:val="en-GB"/>
          </w:rPr>
          <w:delText>perform at as well as or better than its competitors</w:delText>
        </w:r>
      </w:del>
      <w:r>
        <w:rPr>
          <w:rFonts w:ascii="Helvetica" w:hAnsi="Helvetica"/>
          <w:lang w:val="en-GB"/>
        </w:rPr>
        <w:t>. Finally, we demonstrate that the results of both RNA-</w:t>
      </w:r>
      <w:proofErr w:type="spellStart"/>
      <w:r>
        <w:rPr>
          <w:rFonts w:ascii="Helvetica" w:hAnsi="Helvetica"/>
          <w:lang w:val="en-GB"/>
        </w:rPr>
        <w:t>seq</w:t>
      </w:r>
      <w:proofErr w:type="spellEnd"/>
      <w:r>
        <w:rPr>
          <w:rFonts w:ascii="Helvetica" w:hAnsi="Helvetica"/>
          <w:lang w:val="en-GB"/>
        </w:rPr>
        <w:t xml:space="preserve"> based and </w:t>
      </w:r>
      <w:proofErr w:type="spellStart"/>
      <w:r>
        <w:rPr>
          <w:rFonts w:ascii="Helvetica" w:hAnsi="Helvetica"/>
          <w:lang w:val="en-GB"/>
        </w:rPr>
        <w:t>qRT</w:t>
      </w:r>
      <w:proofErr w:type="spellEnd"/>
      <w:r>
        <w:rPr>
          <w:rFonts w:ascii="Helvetica" w:hAnsi="Helvetica"/>
          <w:lang w:val="en-GB"/>
        </w:rPr>
        <w:t>-PCR based analyses are sensitive to the annotation used for transcript quantification and primer design, respectively.</w:t>
      </w:r>
    </w:p>
    <w:p w:rsidR="00A203D4" w:rsidRDefault="00A203D4">
      <w:pPr>
        <w:pStyle w:val="para1"/>
        <w:ind w:firstLine="0"/>
        <w:rPr>
          <w:rFonts w:ascii="Helvetica" w:hAnsi="Helvetica"/>
          <w:sz w:val="20"/>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Methods</w:t>
      </w:r>
    </w:p>
    <w:p w:rsidR="00A203D4" w:rsidRDefault="00A31C93">
      <w:pPr>
        <w:pStyle w:val="Heading2"/>
        <w:numPr>
          <w:ilvl w:val="1"/>
          <w:numId w:val="2"/>
        </w:numPr>
        <w:ind w:left="0"/>
        <w:rPr>
          <w:rFonts w:ascii="Helvetica" w:hAnsi="Helvetica"/>
          <w:lang w:val="en-GB"/>
        </w:rPr>
      </w:pPr>
      <w:r>
        <w:rPr>
          <w:rFonts w:ascii="Helvetica" w:hAnsi="Helvetica"/>
          <w:lang w:val="en-GB"/>
        </w:rPr>
        <w:t>DTU calling</w:t>
      </w:r>
    </w:p>
    <w:p w:rsidR="00A203D4" w:rsidRDefault="00A31C93">
      <w:pPr>
        <w:pStyle w:val="para-first"/>
      </w:pPr>
      <w:r>
        <w:rPr>
          <w:rFonts w:ascii="Helvetica" w:hAnsi="Helvetica"/>
          <w:i/>
          <w:lang w:val="en-GB"/>
        </w:rPr>
        <w:t>RATs</w:t>
      </w:r>
      <w:r>
        <w:rPr>
          <w:rFonts w:ascii="Helvetica" w:hAnsi="Helvetica"/>
          <w:lang w:val="en-GB"/>
        </w:rPr>
        <w:t xml:space="preserve"> </w:t>
      </w:r>
      <w:proofErr w:type="gramStart"/>
      <w:r>
        <w:rPr>
          <w:rFonts w:ascii="Helvetica" w:hAnsi="Helvetica"/>
          <w:lang w:val="en-GB"/>
        </w:rPr>
        <w:t>identifies</w:t>
      </w:r>
      <w:proofErr w:type="gramEnd"/>
      <w:r>
        <w:rPr>
          <w:rFonts w:ascii="Helvetica" w:hAnsi="Helvetica"/>
          <w:lang w:val="en-GB"/>
        </w:rPr>
        <w:t xml:space="preserve"> DTU independently at both the gene and transcript levels using a</w:t>
      </w:r>
      <w:ins w:id="243" w:author="Unknown Author" w:date="2019-05-25T22:52:00Z">
        <w:r>
          <w:rPr>
            <w:rFonts w:ascii="Helvetica" w:hAnsi="Helvetica"/>
            <w:lang w:val="en-GB"/>
          </w:rPr>
          <w:t xml:space="preserve"> series of criteria before and after statistical testing. </w:t>
        </w:r>
      </w:ins>
      <w:del w:id="244" w:author="Unknown Author" w:date="2019-05-25T22:53:00Z">
        <w:r>
          <w:rPr>
            <w:rFonts w:ascii="Helvetica" w:hAnsi="Helvetica"/>
            <w:lang w:val="en-GB"/>
          </w:rPr>
          <w:delText>n efficient implementation of the G-test of independence [2</w:delText>
        </w:r>
      </w:del>
      <w:del w:id="245" w:author="Unknown Author" w:date="2019-05-25T22:36:00Z">
        <w:r>
          <w:rPr>
            <w:rFonts w:ascii="Helvetica" w:hAnsi="Helvetica"/>
            <w:lang w:val="en-GB"/>
          </w:rPr>
          <w:delText>4</w:delText>
        </w:r>
      </w:del>
      <w:del w:id="246" w:author="Unknown Author" w:date="2019-05-25T22:53:00Z">
        <w:r>
          <w:rPr>
            <w:rFonts w:ascii="Helvetica" w:hAnsi="Helvetica"/>
            <w:lang w:val="en-GB"/>
          </w:rPr>
          <w:delText xml:space="preserve">], without continuity corrections. </w:delText>
        </w:r>
      </w:del>
      <w:r>
        <w:rPr>
          <w:rFonts w:ascii="Helvetica" w:hAnsi="Helvetica"/>
          <w:lang w:val="en-GB"/>
        </w:rPr>
        <w:t xml:space="preserve">The criteria </w:t>
      </w:r>
      <w:r>
        <w:rPr>
          <w:rFonts w:ascii="Helvetica" w:hAnsi="Helvetica"/>
          <w:i/>
          <w:lang w:val="en-GB"/>
        </w:rPr>
        <w:t>RATs</w:t>
      </w:r>
      <w:r>
        <w:rPr>
          <w:rFonts w:ascii="Helvetica" w:hAnsi="Helvetica"/>
          <w:lang w:val="en-GB"/>
        </w:rPr>
        <w:t xml:space="preserve"> </w:t>
      </w:r>
      <w:proofErr w:type="gramStart"/>
      <w:r>
        <w:rPr>
          <w:rFonts w:ascii="Helvetica" w:hAnsi="Helvetica"/>
          <w:lang w:val="en-GB"/>
        </w:rPr>
        <w:t>uses</w:t>
      </w:r>
      <w:proofErr w:type="gramEnd"/>
      <w:r>
        <w:rPr>
          <w:rFonts w:ascii="Helvetica" w:hAnsi="Helvetica"/>
          <w:lang w:val="en-GB"/>
        </w:rPr>
        <w:t xml:space="preserve"> to identify DTU are described in detail below.</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Pre-filtering</w:t>
      </w:r>
    </w:p>
    <w:p w:rsidR="00A203D4" w:rsidRDefault="00A31C93">
      <w:pPr>
        <w:pStyle w:val="para-first"/>
      </w:pPr>
      <w:r>
        <w:rPr>
          <w:rFonts w:ascii="Helvetica" w:hAnsi="Helvetica"/>
          <w:lang w:val="en-GB"/>
        </w:rPr>
        <w:t>Prior to statistical testing</w:t>
      </w:r>
      <w:del w:id="247" w:author="Unknown Author" w:date="2019-06-02T16:25:00Z">
        <w:r>
          <w:rPr>
            <w:rFonts w:ascii="Helvetica" w:hAnsi="Helvetica"/>
            <w:lang w:val="en-GB"/>
          </w:rPr>
          <w:delText xml:space="preserve"> by either method</w:delText>
        </w:r>
      </w:del>
      <w:r>
        <w:rPr>
          <w:rFonts w:ascii="Helvetica" w:hAnsi="Helvetica"/>
          <w:lang w:val="en-GB"/>
        </w:rPr>
        <w:t xml:space="preserve">, </w:t>
      </w:r>
      <w:r>
        <w:rPr>
          <w:rFonts w:ascii="Helvetica" w:hAnsi="Helvetica"/>
          <w:i/>
          <w:lang w:val="en-GB"/>
        </w:rPr>
        <w:t>RATs</w:t>
      </w:r>
      <w:r>
        <w:rPr>
          <w:rFonts w:ascii="Helvetica" w:hAnsi="Helvetica"/>
          <w:lang w:val="en-GB"/>
        </w:rPr>
        <w:t xml:space="preserve"> first </w:t>
      </w:r>
      <w:proofErr w:type="gramStart"/>
      <w:r>
        <w:rPr>
          <w:rFonts w:ascii="Helvetica" w:hAnsi="Helvetica"/>
          <w:lang w:val="en-GB"/>
        </w:rPr>
        <w:t>filters</w:t>
      </w:r>
      <w:proofErr w:type="gramEnd"/>
      <w:r>
        <w:rPr>
          <w:rFonts w:ascii="Helvetica" w:hAnsi="Helvetica"/>
          <w:lang w:val="en-GB"/>
        </w:rPr>
        <w:t xml:space="preserve"> the input isoform abundance data to reduce both the number of low quality calls and the number of tests carried out. Specifically: (</w:t>
      </w:r>
      <w:proofErr w:type="spellStart"/>
      <w:r>
        <w:rPr>
          <w:rFonts w:ascii="Helvetica" w:hAnsi="Helvetica"/>
          <w:lang w:val="en-GB"/>
        </w:rPr>
        <w:t>i</w:t>
      </w:r>
      <w:proofErr w:type="spellEnd"/>
      <w:r>
        <w:rPr>
          <w:rFonts w:ascii="Helvetica" w:hAnsi="Helvetica"/>
          <w:lang w:val="en-GB"/>
        </w:rPr>
        <w:t xml:space="preserve">) isoform ratio changes can only be defined for genes that are expressed in both conditions, with at least two </w:t>
      </w:r>
      <w:ins w:id="248" w:author="Unknown Author" w:date="2019-08-17T14:56:00Z">
        <w:r>
          <w:rPr>
            <w:rFonts w:ascii="Helvetica" w:hAnsi="Helvetica"/>
            <w:lang w:val="en-GB"/>
          </w:rPr>
          <w:t xml:space="preserve">annotated </w:t>
        </w:r>
      </w:ins>
      <w:r>
        <w:rPr>
          <w:rFonts w:ascii="Helvetica" w:hAnsi="Helvetica"/>
          <w:lang w:val="en-GB"/>
        </w:rPr>
        <w:t xml:space="preserve">isoforms detected, and (ii) </w:t>
      </w:r>
      <w:ins w:id="249" w:author="Unknown Author" w:date="2019-08-17T14:55:00Z">
        <w:r>
          <w:rPr>
            <w:rFonts w:ascii="Helvetica" w:hAnsi="Helvetica"/>
            <w:lang w:val="en-GB"/>
          </w:rPr>
          <w:t>isoform</w:t>
        </w:r>
      </w:ins>
      <w:del w:id="250" w:author="Unknown Author" w:date="2019-08-17T14:55:00Z">
        <w:r>
          <w:rPr>
            <w:rFonts w:ascii="Helvetica" w:hAnsi="Helvetica"/>
            <w:lang w:val="en-GB"/>
          </w:rPr>
          <w:delText>transcript</w:delText>
        </w:r>
      </w:del>
      <w:r>
        <w:rPr>
          <w:rFonts w:ascii="Helvetica" w:hAnsi="Helvetica"/>
          <w:lang w:val="en-GB"/>
        </w:rPr>
        <w:t xml:space="preserve"> abundances must exceed an optional minimum abundance threshold</w:t>
      </w:r>
      <w:ins w:id="251" w:author="Unknown Author" w:date="2019-08-17T14:55:00Z">
        <w:r>
          <w:rPr>
            <w:rFonts w:ascii="Helvetica" w:hAnsi="Helvetica"/>
            <w:lang w:val="en-GB"/>
          </w:rPr>
          <w:t xml:space="preserve"> in order to be considered</w:t>
        </w:r>
      </w:ins>
      <w:ins w:id="252" w:author="Unknown Author" w:date="2019-08-17T14:56:00Z">
        <w:r>
          <w:rPr>
            <w:rFonts w:ascii="Helvetica" w:hAnsi="Helvetica"/>
            <w:lang w:val="en-GB"/>
          </w:rPr>
          <w:t xml:space="preserve"> </w:t>
        </w:r>
      </w:ins>
      <w:ins w:id="253" w:author="Unknown Author" w:date="2019-08-17T15:02:00Z">
        <w:r>
          <w:rPr>
            <w:rFonts w:ascii="Helvetica" w:hAnsi="Helvetica"/>
            <w:lang w:val="en-GB"/>
          </w:rPr>
          <w:t>ade</w:t>
        </w:r>
      </w:ins>
      <w:ins w:id="254" w:author="Unknown Author" w:date="2019-08-17T15:03:00Z">
        <w:r>
          <w:rPr>
            <w:rFonts w:ascii="Helvetica" w:hAnsi="Helvetica"/>
            <w:lang w:val="en-GB"/>
          </w:rPr>
          <w:t>quately detected</w:t>
        </w:r>
      </w:ins>
      <w:r>
        <w:rPr>
          <w:rFonts w:ascii="Helvetica" w:hAnsi="Helvetica"/>
          <w:lang w:val="en-GB"/>
        </w:rPr>
        <w:t xml:space="preserve">. Transcripts </w:t>
      </w:r>
      <w:ins w:id="255" w:author="Unknown Author" w:date="2019-06-02T16:27:00Z">
        <w:r>
          <w:rPr>
            <w:rFonts w:ascii="Helvetica" w:hAnsi="Helvetica"/>
            <w:lang w:val="en-GB"/>
          </w:rPr>
          <w:t xml:space="preserve">and genes not meeting these criteria </w:t>
        </w:r>
      </w:ins>
      <w:del w:id="256" w:author="Unknown Author" w:date="2019-06-02T16:27:00Z">
        <w:r>
          <w:rPr>
            <w:rFonts w:ascii="Helvetica" w:hAnsi="Helvetica"/>
            <w:lang w:val="en-GB"/>
          </w:rPr>
          <w:delText>with abundances below the threshold are considered as not detected</w:delText>
        </w:r>
      </w:del>
      <w:ins w:id="257" w:author="Unknown Author" w:date="2019-05-25T22:54:00Z">
        <w:r>
          <w:rPr>
            <w:rFonts w:ascii="Helvetica" w:hAnsi="Helvetica"/>
            <w:lang w:val="en-GB"/>
          </w:rPr>
          <w:t>are disqualified</w:t>
        </w:r>
      </w:ins>
      <w:ins w:id="258" w:author="Unknown Author" w:date="2019-06-02T16:27:00Z">
        <w:r>
          <w:rPr>
            <w:rFonts w:ascii="Helvetica" w:hAnsi="Helvetica"/>
            <w:lang w:val="en-GB"/>
          </w:rPr>
          <w:t xml:space="preserve"> from further consideration</w:t>
        </w:r>
      </w:ins>
      <w:r>
        <w:rPr>
          <w:rFonts w:ascii="Helvetica" w:hAnsi="Helvetica"/>
          <w:lang w:val="en-GB"/>
        </w:rPr>
        <w:t>.</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Statistical significance</w:t>
      </w:r>
    </w:p>
    <w:p w:rsidR="00A203D4" w:rsidRDefault="00A31C93">
      <w:pPr>
        <w:pStyle w:val="para-first"/>
      </w:pPr>
      <w:r>
        <w:rPr>
          <w:rFonts w:ascii="Helvetica" w:hAnsi="Helvetica"/>
          <w:lang w:val="en-GB"/>
        </w:rPr>
        <w:t xml:space="preserve">Significant changes in relative transcript abundance are detected using two separate approaches: one at the gene level and the other at the transcript level. At the gene level, </w:t>
      </w:r>
      <w:r>
        <w:rPr>
          <w:rFonts w:ascii="Helvetica" w:hAnsi="Helvetica"/>
          <w:i/>
          <w:lang w:val="en-GB"/>
        </w:rPr>
        <w:t>RATs</w:t>
      </w:r>
      <w:r>
        <w:rPr>
          <w:rFonts w:ascii="Helvetica" w:hAnsi="Helvetica"/>
          <w:lang w:val="en-GB"/>
        </w:rPr>
        <w:t xml:space="preserve"> </w:t>
      </w:r>
      <w:proofErr w:type="gramStart"/>
      <w:r>
        <w:rPr>
          <w:rFonts w:ascii="Helvetica" w:hAnsi="Helvetica"/>
          <w:lang w:val="en-GB"/>
        </w:rPr>
        <w:t>compares</w:t>
      </w:r>
      <w:proofErr w:type="gramEnd"/>
      <w:r>
        <w:rPr>
          <w:rFonts w:ascii="Helvetica" w:hAnsi="Helvetica"/>
          <w:lang w:val="en-GB"/>
        </w:rPr>
        <w:t xml:space="preserve"> the set of each gene’s isoform abundances between the two conditions to identify if the abundance ratios have changed. At the transcript level, </w:t>
      </w:r>
      <w:r>
        <w:rPr>
          <w:rFonts w:ascii="Helvetica" w:hAnsi="Helvetica"/>
          <w:i/>
          <w:lang w:val="en-GB"/>
        </w:rPr>
        <w:t>RATs</w:t>
      </w:r>
      <w:r>
        <w:rPr>
          <w:rFonts w:ascii="Helvetica" w:hAnsi="Helvetica"/>
          <w:lang w:val="en-GB"/>
        </w:rPr>
        <w:t xml:space="preserve"> </w:t>
      </w:r>
      <w:proofErr w:type="gramStart"/>
      <w:r>
        <w:rPr>
          <w:rFonts w:ascii="Helvetica" w:hAnsi="Helvetica"/>
          <w:lang w:val="en-GB"/>
        </w:rPr>
        <w:t>compares</w:t>
      </w:r>
      <w:proofErr w:type="gramEnd"/>
      <w:r>
        <w:rPr>
          <w:rFonts w:ascii="Helvetica" w:hAnsi="Helvetica"/>
          <w:lang w:val="en-GB"/>
        </w:rPr>
        <w:t xml:space="preserve"> the abundance of each individual transcript against the pooled abundance of its sibling isoforms to identify changes in the proportion of the gene’s expression attributable to that specific transcript. </w:t>
      </w:r>
      <w:ins w:id="259" w:author="Nicholas Schurch" w:date="2019-10-08T10:12:00Z">
        <w:r w:rsidRPr="00A31C93">
          <w:rPr>
            <w:rFonts w:ascii="Helvetica" w:hAnsi="Helvetica"/>
            <w:lang w:val="en-GB"/>
          </w:rPr>
          <w:t>Th</w:t>
        </w:r>
      </w:ins>
      <w:ins w:id="260" w:author="Nicholas Schurch" w:date="2019-10-08T10:13:00Z">
        <w:r>
          <w:rPr>
            <w:rFonts w:ascii="Helvetica" w:hAnsi="Helvetica"/>
            <w:lang w:val="en-GB"/>
          </w:rPr>
          <w:t>is</w:t>
        </w:r>
      </w:ins>
      <w:ins w:id="261" w:author="Nicholas Schurch" w:date="2019-10-08T10:12:00Z">
        <w:r w:rsidRPr="00A31C93">
          <w:rPr>
            <w:rFonts w:ascii="Helvetica" w:hAnsi="Helvetica"/>
            <w:lang w:val="en-GB"/>
          </w:rPr>
          <w:t xml:space="preserve"> test is conceptually similar to the </w:t>
        </w:r>
        <w:proofErr w:type="spellStart"/>
        <w:proofErr w:type="gramStart"/>
        <w:r w:rsidRPr="006A6D56">
          <w:rPr>
            <w:rFonts w:ascii="Helvetica" w:hAnsi="Helvetica"/>
            <w:i/>
            <w:iCs/>
            <w:lang w:val="en-GB"/>
            <w:rPrChange w:id="262" w:author="Nicholas Schurch" w:date="2019-10-08T11:55:00Z">
              <w:rPr>
                <w:rFonts w:ascii="Helvetica" w:hAnsi="Helvetica"/>
                <w:lang w:val="en-GB"/>
              </w:rPr>
            </w:rPrChange>
          </w:rPr>
          <w:t>testForDEU</w:t>
        </w:r>
        <w:proofErr w:type="spellEnd"/>
        <w:r w:rsidRPr="006A6D56">
          <w:rPr>
            <w:rFonts w:ascii="Helvetica" w:hAnsi="Helvetica"/>
            <w:i/>
            <w:iCs/>
            <w:lang w:val="en-GB"/>
            <w:rPrChange w:id="263" w:author="Nicholas Schurch" w:date="2019-10-08T11:55:00Z">
              <w:rPr>
                <w:rFonts w:ascii="Helvetica" w:hAnsi="Helvetica"/>
                <w:lang w:val="en-GB"/>
              </w:rPr>
            </w:rPrChange>
          </w:rPr>
          <w:t>(</w:t>
        </w:r>
        <w:proofErr w:type="gramEnd"/>
        <w:r w:rsidRPr="006A6D56">
          <w:rPr>
            <w:rFonts w:ascii="Helvetica" w:hAnsi="Helvetica"/>
            <w:i/>
            <w:iCs/>
            <w:lang w:val="en-GB"/>
            <w:rPrChange w:id="264" w:author="Nicholas Schurch" w:date="2019-10-08T11:55:00Z">
              <w:rPr>
                <w:rFonts w:ascii="Helvetica" w:hAnsi="Helvetica"/>
                <w:lang w:val="en-GB"/>
              </w:rPr>
            </w:rPrChange>
          </w:rPr>
          <w:t>)</w:t>
        </w:r>
        <w:r w:rsidRPr="00A31C93">
          <w:rPr>
            <w:rFonts w:ascii="Helvetica" w:hAnsi="Helvetica"/>
            <w:lang w:val="en-GB"/>
          </w:rPr>
          <w:t xml:space="preserve"> test implemented in </w:t>
        </w:r>
        <w:proofErr w:type="spellStart"/>
        <w:r w:rsidRPr="006A6D56">
          <w:rPr>
            <w:rFonts w:ascii="Helvetica" w:hAnsi="Helvetica"/>
            <w:i/>
            <w:iCs/>
            <w:lang w:val="en-GB"/>
            <w:rPrChange w:id="265" w:author="Nicholas Schurch" w:date="2019-10-08T11:55:00Z">
              <w:rPr>
                <w:rFonts w:ascii="Helvetica" w:hAnsi="Helvetica"/>
                <w:lang w:val="en-GB"/>
              </w:rPr>
            </w:rPrChange>
          </w:rPr>
          <w:t>DEXSeq</w:t>
        </w:r>
        <w:proofErr w:type="spellEnd"/>
        <w:r w:rsidRPr="00A31C93">
          <w:rPr>
            <w:rFonts w:ascii="Helvetica" w:hAnsi="Helvetica"/>
            <w:lang w:val="en-GB"/>
          </w:rPr>
          <w:t xml:space="preserve"> </w:t>
        </w:r>
        <w:r w:rsidRPr="00BC76B6">
          <w:rPr>
            <w:rFonts w:ascii="Helvetica" w:hAnsi="Helvetica"/>
            <w:lang w:val="en-GB"/>
          </w:rPr>
          <w:t>(</w:t>
        </w:r>
      </w:ins>
      <w:ins w:id="266" w:author="Nicholas Schurch" w:date="2019-10-09T11:21:00Z">
        <w:r w:rsidR="00830C21" w:rsidRPr="00BC76B6">
          <w:rPr>
            <w:rFonts w:ascii="Helvetica" w:hAnsi="Helvetica"/>
            <w:lang w:val="en-GB"/>
            <w:rPrChange w:id="267" w:author="Froussios,Kimon" w:date="2019-10-10T14:43:00Z">
              <w:rPr>
                <w:rFonts w:ascii="Helvetica" w:hAnsi="Helvetica"/>
                <w:highlight w:val="yellow"/>
                <w:lang w:val="en-GB"/>
              </w:rPr>
            </w:rPrChange>
          </w:rPr>
          <w:t xml:space="preserve">see </w:t>
        </w:r>
        <w:r w:rsidR="00830C21" w:rsidRPr="00BC76B6">
          <w:rPr>
            <w:rFonts w:ascii="Helvetica" w:hAnsi="Helvetica"/>
            <w:i/>
            <w:iCs/>
            <w:lang w:val="en-GB"/>
            <w:rPrChange w:id="268" w:author="Froussios,Kimon" w:date="2019-10-10T14:43:00Z">
              <w:rPr>
                <w:rFonts w:ascii="Helvetica" w:hAnsi="Helvetica"/>
                <w:highlight w:val="yellow"/>
                <w:lang w:val="en-GB"/>
              </w:rPr>
            </w:rPrChange>
          </w:rPr>
          <w:t>e.g.</w:t>
        </w:r>
      </w:ins>
      <w:ins w:id="269" w:author="Froussios,Kimon" w:date="2019-10-10T14:34:00Z">
        <w:r w:rsidR="008E40B3" w:rsidRPr="00BC76B6">
          <w:rPr>
            <w:rFonts w:ascii="Helvetica" w:hAnsi="Helvetica"/>
            <w:i/>
            <w:iCs/>
            <w:lang w:val="en-GB"/>
            <w:rPrChange w:id="270" w:author="Froussios,Kimon" w:date="2019-10-10T14:43:00Z">
              <w:rPr>
                <w:rFonts w:ascii="Helvetica" w:hAnsi="Helvetica"/>
                <w:i/>
                <w:iCs/>
                <w:highlight w:val="yellow"/>
                <w:lang w:val="en-GB"/>
              </w:rPr>
            </w:rPrChange>
          </w:rPr>
          <w:t xml:space="preserve"> [23], </w:t>
        </w:r>
      </w:ins>
      <w:ins w:id="271" w:author="Nicholas Schurch" w:date="2019-10-09T11:21:00Z">
        <w:del w:id="272" w:author="Froussios,Kimon" w:date="2019-10-10T14:33:00Z">
          <w:r w:rsidR="00830C21" w:rsidRPr="00BC76B6" w:rsidDel="008E40B3">
            <w:rPr>
              <w:rFonts w:ascii="Helvetica" w:hAnsi="Helvetica"/>
              <w:lang w:val="en-GB"/>
              <w:rPrChange w:id="273" w:author="Froussios,Kimon" w:date="2019-10-10T14:43:00Z">
                <w:rPr>
                  <w:rFonts w:ascii="Helvetica" w:hAnsi="Helvetica"/>
                  <w:highlight w:val="yellow"/>
                  <w:lang w:val="en-GB"/>
                </w:rPr>
              </w:rPrChange>
            </w:rPr>
            <w:delText xml:space="preserve"> </w:delText>
          </w:r>
        </w:del>
      </w:ins>
      <w:ins w:id="274" w:author="Froussios,Kimon" w:date="2019-10-10T14:33:00Z">
        <w:r w:rsidR="008E40B3" w:rsidRPr="00BC76B6">
          <w:rPr>
            <w:rFonts w:ascii="Helvetica" w:hAnsi="Helvetica"/>
            <w:lang w:val="en-GB"/>
            <w:rPrChange w:id="275" w:author="Froussios,Kimon" w:date="2019-10-10T14:43:00Z">
              <w:rPr>
                <w:rFonts w:ascii="Helvetica" w:hAnsi="Helvetica"/>
                <w:highlight w:val="yellow"/>
                <w:lang w:val="en-GB"/>
              </w:rPr>
            </w:rPrChange>
          </w:rPr>
          <w:t>[26]</w:t>
        </w:r>
      </w:ins>
      <w:ins w:id="276" w:author="Nicholas Schurch" w:date="2019-10-08T10:12:00Z">
        <w:del w:id="277" w:author="Froussios,Kimon" w:date="2019-10-10T14:33:00Z">
          <w:r w:rsidRPr="00BC76B6" w:rsidDel="008E40B3">
            <w:rPr>
              <w:rFonts w:ascii="Helvetica" w:hAnsi="Helvetica"/>
              <w:lang w:val="en-GB"/>
            </w:rPr>
            <w:delText>Soneson et. al.</w:delText>
          </w:r>
        </w:del>
      </w:ins>
      <w:ins w:id="278" w:author="Nicholas Schurch" w:date="2019-10-08T11:54:00Z">
        <w:del w:id="279" w:author="Froussios,Kimon" w:date="2019-10-10T14:33:00Z">
          <w:r w:rsidR="006A6D56" w:rsidRPr="00BC76B6" w:rsidDel="008E40B3">
            <w:rPr>
              <w:rFonts w:ascii="Helvetica" w:hAnsi="Helvetica"/>
              <w:lang w:val="en-GB"/>
              <w:rPrChange w:id="280" w:author="Froussios,Kimon" w:date="2019-10-10T14:43:00Z">
                <w:rPr>
                  <w:rFonts w:ascii="Helvetica" w:hAnsi="Helvetica"/>
                  <w:highlight w:val="yellow"/>
                  <w:lang w:val="en-GB"/>
                </w:rPr>
              </w:rPrChange>
            </w:rPr>
            <w:delText xml:space="preserve"> 20</w:delText>
          </w:r>
        </w:del>
      </w:ins>
      <w:ins w:id="281" w:author="Nicholas Schurch" w:date="2019-10-08T11:55:00Z">
        <w:del w:id="282" w:author="Froussios,Kimon" w:date="2019-10-10T14:33:00Z">
          <w:r w:rsidR="006A6D56" w:rsidRPr="00BC76B6" w:rsidDel="008E40B3">
            <w:rPr>
              <w:rFonts w:ascii="Helvetica" w:hAnsi="Helvetica"/>
              <w:lang w:val="en-GB"/>
              <w:rPrChange w:id="283" w:author="Froussios,Kimon" w:date="2019-10-10T14:43:00Z">
                <w:rPr>
                  <w:rFonts w:ascii="Helvetica" w:hAnsi="Helvetica"/>
                  <w:highlight w:val="yellow"/>
                  <w:lang w:val="en-GB"/>
                </w:rPr>
              </w:rPrChange>
            </w:rPr>
            <w:delText>16</w:delText>
          </w:r>
        </w:del>
      </w:ins>
      <w:ins w:id="284" w:author="Nicholas Schurch" w:date="2019-10-08T10:12:00Z">
        <w:r w:rsidRPr="00BC76B6">
          <w:rPr>
            <w:rFonts w:ascii="Helvetica" w:hAnsi="Helvetica"/>
            <w:lang w:val="en-GB"/>
          </w:rPr>
          <w:t>),</w:t>
        </w:r>
        <w:r w:rsidRPr="00A31C93">
          <w:rPr>
            <w:rFonts w:ascii="Helvetica" w:hAnsi="Helvetica"/>
            <w:lang w:val="en-GB"/>
          </w:rPr>
          <w:t xml:space="preserve"> however </w:t>
        </w:r>
        <w:proofErr w:type="spellStart"/>
        <w:r w:rsidRPr="006A6D56">
          <w:rPr>
            <w:rFonts w:ascii="Helvetica" w:hAnsi="Helvetica"/>
            <w:i/>
            <w:iCs/>
            <w:lang w:val="en-GB"/>
            <w:rPrChange w:id="285" w:author="Nicholas Schurch" w:date="2019-10-08T11:55:00Z">
              <w:rPr>
                <w:rFonts w:ascii="Helvetica" w:hAnsi="Helvetica"/>
                <w:lang w:val="en-GB"/>
              </w:rPr>
            </w:rPrChange>
          </w:rPr>
          <w:t>DEX</w:t>
        </w:r>
      </w:ins>
      <w:ins w:id="286" w:author="Nicholas Schurch" w:date="2019-10-08T10:13:00Z">
        <w:r w:rsidRPr="006A6D56">
          <w:rPr>
            <w:rFonts w:ascii="Helvetica" w:hAnsi="Helvetica"/>
            <w:i/>
            <w:iCs/>
            <w:lang w:val="en-GB"/>
            <w:rPrChange w:id="287" w:author="Nicholas Schurch" w:date="2019-10-08T11:55:00Z">
              <w:rPr>
                <w:rFonts w:ascii="Helvetica" w:hAnsi="Helvetica"/>
                <w:lang w:val="en-GB"/>
              </w:rPr>
            </w:rPrChange>
          </w:rPr>
          <w:t>S</w:t>
        </w:r>
      </w:ins>
      <w:ins w:id="288" w:author="Nicholas Schurch" w:date="2019-10-08T10:12:00Z">
        <w:r w:rsidRPr="006A6D56">
          <w:rPr>
            <w:rFonts w:ascii="Helvetica" w:hAnsi="Helvetica"/>
            <w:i/>
            <w:iCs/>
            <w:lang w:val="en-GB"/>
            <w:rPrChange w:id="289" w:author="Nicholas Schurch" w:date="2019-10-08T11:55:00Z">
              <w:rPr>
                <w:rFonts w:ascii="Helvetica" w:hAnsi="Helvetica"/>
                <w:lang w:val="en-GB"/>
              </w:rPr>
            </w:rPrChange>
          </w:rPr>
          <w:t>eq</w:t>
        </w:r>
        <w:proofErr w:type="spellEnd"/>
        <w:r w:rsidRPr="00A31C93">
          <w:rPr>
            <w:rFonts w:ascii="Helvetica" w:hAnsi="Helvetica"/>
            <w:lang w:val="en-GB"/>
          </w:rPr>
          <w:t xml:space="preserve"> does not benefit from the bootstrap information accounted for by </w:t>
        </w:r>
        <w:r w:rsidRPr="006A6D56">
          <w:rPr>
            <w:rFonts w:ascii="Helvetica" w:hAnsi="Helvetica"/>
            <w:i/>
            <w:iCs/>
            <w:lang w:val="en-GB"/>
            <w:rPrChange w:id="290" w:author="Nicholas Schurch" w:date="2019-10-08T11:57:00Z">
              <w:rPr>
                <w:rFonts w:ascii="Helvetica" w:hAnsi="Helvetica"/>
                <w:lang w:val="en-GB"/>
              </w:rPr>
            </w:rPrChange>
          </w:rPr>
          <w:t>RATs</w:t>
        </w:r>
        <w:r w:rsidRPr="00A31C93">
          <w:rPr>
            <w:rFonts w:ascii="Helvetica" w:hAnsi="Helvetica"/>
            <w:lang w:val="en-GB"/>
          </w:rPr>
          <w:t>.</w:t>
        </w:r>
        <w:r>
          <w:rPr>
            <w:rFonts w:ascii="Helvetica" w:hAnsi="Helvetica"/>
            <w:lang w:val="en-GB"/>
          </w:rPr>
          <w:t xml:space="preserve"> </w:t>
        </w:r>
      </w:ins>
      <w:r>
        <w:rPr>
          <w:rFonts w:ascii="Helvetica" w:hAnsi="Helvetica"/>
          <w:lang w:val="en-GB"/>
        </w:rPr>
        <w:t xml:space="preserve">Both methods </w:t>
      </w:r>
      <w:ins w:id="291" w:author="Unknown Author" w:date="2019-05-25T22:44:00Z">
        <w:r>
          <w:rPr>
            <w:rFonts w:ascii="Helvetica" w:hAnsi="Helvetica"/>
            <w:lang w:val="en-GB"/>
          </w:rPr>
          <w:t>employ the G-test of independence [2</w:t>
        </w:r>
        <w:del w:id="292" w:author="Froussios,Kimon" w:date="2019-10-10T14:35:00Z">
          <w:r w:rsidDel="008E40B3">
            <w:rPr>
              <w:rFonts w:ascii="Helvetica" w:hAnsi="Helvetica"/>
              <w:lang w:val="en-GB"/>
            </w:rPr>
            <w:delText>6</w:delText>
          </w:r>
        </w:del>
      </w:ins>
      <w:ins w:id="293" w:author="Froussios,Kimon" w:date="2019-10-10T14:35:00Z">
        <w:r w:rsidR="008E40B3">
          <w:rPr>
            <w:rFonts w:ascii="Helvetica" w:hAnsi="Helvetica"/>
            <w:lang w:val="en-GB"/>
          </w:rPr>
          <w:t>7</w:t>
        </w:r>
      </w:ins>
      <w:ins w:id="294" w:author="Unknown Author" w:date="2019-05-25T22:44:00Z">
        <w:r>
          <w:rPr>
            <w:rFonts w:ascii="Helvetica" w:hAnsi="Helvetica"/>
            <w:lang w:val="en-GB"/>
          </w:rPr>
          <w:t xml:space="preserve">], which is the statistical means by which to compare two sets of counts and determine the likelihood of these counts being drawn from the same underlying set of proportions. The significance values </w:t>
        </w:r>
      </w:ins>
      <w:del w:id="295" w:author="Unknown Author" w:date="2019-05-25T22:55:00Z">
        <w:r>
          <w:rPr>
            <w:rFonts w:ascii="Helvetica" w:hAnsi="Helvetica"/>
            <w:lang w:val="en-GB"/>
          </w:rPr>
          <w:delText>include</w:delText>
        </w:r>
      </w:del>
      <w:ins w:id="296" w:author="Unknown Author" w:date="2019-05-25T22:55:00Z">
        <w:r>
          <w:rPr>
            <w:rFonts w:ascii="Helvetica" w:hAnsi="Helvetica"/>
            <w:lang w:val="en-GB"/>
          </w:rPr>
          <w:t>are corrected for multi</w:t>
        </w:r>
      </w:ins>
      <w:ins w:id="297" w:author="Unknown Author" w:date="2019-05-25T22:56:00Z">
        <w:r>
          <w:rPr>
            <w:rFonts w:ascii="Helvetica" w:hAnsi="Helvetica"/>
            <w:lang w:val="en-GB"/>
          </w:rPr>
          <w:t>ple testing using</w:t>
        </w:r>
      </w:ins>
      <w:r>
        <w:rPr>
          <w:rFonts w:ascii="Helvetica" w:hAnsi="Helvetica"/>
          <w:lang w:val="en-GB"/>
        </w:rPr>
        <w:t xml:space="preserve"> the </w:t>
      </w:r>
      <w:proofErr w:type="spellStart"/>
      <w:r>
        <w:rPr>
          <w:rFonts w:ascii="Helvetica" w:hAnsi="Helvetica"/>
          <w:lang w:val="en-GB"/>
        </w:rPr>
        <w:t>Benjamini</w:t>
      </w:r>
      <w:proofErr w:type="spellEnd"/>
      <w:r>
        <w:rPr>
          <w:rFonts w:ascii="Helvetica" w:hAnsi="Helvetica"/>
          <w:lang w:val="en-GB"/>
        </w:rPr>
        <w:t>-Hochberg false discovery rate correction</w:t>
      </w:r>
      <w:del w:id="298" w:author="Unknown Author" w:date="2019-05-25T22:56:00Z">
        <w:r>
          <w:rPr>
            <w:rFonts w:ascii="Helvetica" w:hAnsi="Helvetica"/>
            <w:lang w:val="en-GB"/>
          </w:rPr>
          <w:delText xml:space="preserve"> for multiple testing</w:delText>
        </w:r>
      </w:del>
      <w:r>
        <w:rPr>
          <w:rFonts w:ascii="Helvetica" w:hAnsi="Helvetica"/>
          <w:lang w:val="en-GB"/>
        </w:rPr>
        <w:t xml:space="preserve"> </w:t>
      </w:r>
      <w:r>
        <w:fldChar w:fldCharType="begin"/>
      </w:r>
      <w:r>
        <w:rPr>
          <w:rFonts w:ascii="Helvetica" w:hAnsi="Helvetica"/>
        </w:rPr>
        <w:instrText>ADDIN EN.CITE &lt;EndNote&gt;&lt;Cite&gt;&lt;Author&gt;Benjamini&lt;/Author&gt;&lt;Year&gt;1995&lt;/Year&gt;&lt;RecNum&gt;80&lt;/RecNum&gt;&lt;DisplayText&gt;[25]&lt;/DisplayText&gt;&lt;record&gt;&lt;rec-number&gt;80&lt;/rec-number&gt;&lt;foreign-keys&gt;&lt;key app="EN" db-id="xssft9txgdvp5dearv65fpw0azv5xwswd5fa" timestamp="1522839514"&gt;80&lt;/key&gt;&lt;/foreign-keys&gt;&lt;ref-type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(Methodological)&lt;/secondary-title&gt;&lt;short-title&gt;Controlling the False Discovery Rate&lt;/short-title&gt;&lt;/titles&gt;&lt;periodical&gt;&lt;full-title&gt;Journal of the Royal Statistical Society. Series B (Methodological)&lt;/full-title&gt;&lt;/periodical&gt;&lt;pages&gt;289-300&lt;/pages&gt;&lt;volume&gt;57&lt;/volume&gt;&lt;number&gt;1&lt;/number&gt;&lt;dates&gt;&lt;year&gt;1995&lt;/year&gt;&lt;pub-dates&gt;&lt;date&gt;1995/01/01/&lt;/date&gt;&lt;/pub-dates&gt;&lt;/dates&gt;&lt;isbn&gt;0035-9246&lt;/isbn&gt;&lt;urls&gt;&lt;related-urls&gt;&lt;url&gt;http://www.jstor.org/stable/2346101&lt;/url&gt;&lt;url&gt;http://www.jstor.org/stable/pdfplus/2346101.pdf?acceptTC=true&lt;/url&gt;&lt;/related-urls&gt;&lt;/urls&gt;&lt;remote-database-provider&gt;Jstor&lt;/remote-database-provider&gt;&lt;access-date&gt;2011/04/18/09:20:21&lt;/access-date&gt;&lt;/record&gt;&lt;/Cite&gt;&lt;/EndNote&gt;</w:instrText>
      </w:r>
      <w:r>
        <w:rPr>
          <w:rFonts w:ascii="Helvetica" w:hAnsi="Helvetica"/>
        </w:rPr>
        <w:fldChar w:fldCharType="separate"/>
      </w:r>
      <w:bookmarkStart w:id="299" w:name="__Fieldmark__10638_3434555421"/>
      <w:r>
        <w:rPr>
          <w:rFonts w:ascii="Helvetica" w:hAnsi="Helvetica"/>
          <w:lang w:val="en-GB"/>
        </w:rPr>
        <w:t>[2</w:t>
      </w:r>
      <w:ins w:id="300" w:author="Froussios,Kimon" w:date="2019-10-10T14:35:00Z">
        <w:r w:rsidR="008E40B3">
          <w:rPr>
            <w:rFonts w:ascii="Helvetica" w:hAnsi="Helvetica"/>
            <w:lang w:val="en-GB"/>
          </w:rPr>
          <w:t>8</w:t>
        </w:r>
      </w:ins>
      <w:ins w:id="301" w:author="Unknown Author" w:date="2019-05-25T22:36:00Z">
        <w:del w:id="302" w:author="Froussios,Kimon" w:date="2019-10-10T14:35:00Z">
          <w:r w:rsidDel="008E40B3">
            <w:rPr>
              <w:rFonts w:ascii="Helvetica" w:hAnsi="Helvetica"/>
              <w:lang w:val="en-GB"/>
            </w:rPr>
            <w:delText>7</w:delText>
          </w:r>
        </w:del>
      </w:ins>
      <w:del w:id="303" w:author="Unknown Author" w:date="2019-05-25T22:36:00Z">
        <w:r>
          <w:rPr>
            <w:rFonts w:ascii="Helvetica" w:hAnsi="Helvetica"/>
            <w:lang w:val="en-GB"/>
          </w:rPr>
          <w:delText>5</w:delText>
        </w:r>
      </w:del>
      <w:r>
        <w:rPr>
          <w:rFonts w:ascii="Helvetica" w:hAnsi="Helvetica"/>
          <w:lang w:val="en-GB"/>
        </w:rPr>
        <w:t>]</w:t>
      </w:r>
      <w:r>
        <w:fldChar w:fldCharType="end"/>
      </w:r>
      <w:bookmarkEnd w:id="299"/>
      <w:r>
        <w:rPr>
          <w:rFonts w:ascii="Helvetica" w:hAnsi="Helvetica"/>
          <w:lang w:val="en-GB"/>
        </w:rPr>
        <w:t xml:space="preserve">. These tests are performed on the </w:t>
      </w:r>
      <w:ins w:id="304" w:author="Unknown Author" w:date="2019-05-25T22:43:00Z">
        <w:r>
          <w:rPr>
            <w:rFonts w:ascii="Helvetica" w:hAnsi="Helvetica"/>
            <w:lang w:val="en-GB"/>
          </w:rPr>
          <w:t>combined</w:t>
        </w:r>
      </w:ins>
      <w:del w:id="305" w:author="Unknown Author" w:date="2019-05-25T22:43:00Z">
        <w:r>
          <w:rPr>
            <w:rFonts w:ascii="Helvetica" w:hAnsi="Helvetica"/>
            <w:lang w:val="en-GB"/>
          </w:rPr>
          <w:delText>summed</w:delText>
        </w:r>
      </w:del>
      <w:r>
        <w:rPr>
          <w:rFonts w:ascii="Helvetica" w:hAnsi="Helvetica"/>
          <w:lang w:val="en-GB"/>
        </w:rPr>
        <w:t xml:space="preserve"> abundance of each isoform across the replicates</w:t>
      </w:r>
      <w:ins w:id="306" w:author="Unknown Author" w:date="2019-08-17T14:00:00Z">
        <w:r>
          <w:rPr>
            <w:rFonts w:ascii="Helvetica" w:hAnsi="Helvetica"/>
            <w:lang w:val="en-GB"/>
          </w:rPr>
          <w:t>, as the G-test does not provide for modelling the</w:t>
        </w:r>
      </w:ins>
      <w:ins w:id="307" w:author="Unknown Author" w:date="2019-08-17T14:01:00Z">
        <w:r>
          <w:rPr>
            <w:rFonts w:ascii="Helvetica" w:hAnsi="Helvetica"/>
            <w:lang w:val="en-GB"/>
          </w:rPr>
          <w:t xml:space="preserve"> </w:t>
        </w:r>
      </w:ins>
      <w:del w:id="308" w:author="Unknown Author" w:date="2019-08-17T14:01:00Z">
        <w:r>
          <w:rPr>
            <w:rFonts w:ascii="Helvetica" w:hAnsi="Helvetica"/>
            <w:lang w:val="en-GB"/>
          </w:rPr>
          <w:delText xml:space="preserve">. </w:delText>
        </w:r>
      </w:del>
      <w:ins w:id="309" w:author="Unknown Author" w:date="2019-05-25T22:56:00Z">
        <w:r>
          <w:rPr>
            <w:rFonts w:ascii="Helvetica" w:hAnsi="Helvetica"/>
            <w:lang w:val="en-GB"/>
          </w:rPr>
          <w:t>variability between replicates, a difference with regards to the strategy of most other differential expression tools. Instead, variability is assessed at a later stage via permutation sampling (see Reproducibility subsection).</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Effect size</w:t>
      </w:r>
    </w:p>
    <w:p w:rsidR="00A203D4" w:rsidRDefault="00A31C93">
      <w:pPr>
        <w:pStyle w:val="para-first"/>
      </w:pPr>
      <w:ins w:id="310" w:author="Unknown Author" w:date="2019-05-25T23:11:00Z">
        <w:r>
          <w:rPr>
            <w:rFonts w:ascii="Helvetica" w:hAnsi="Helvetica"/>
            <w:lang w:val="en-GB"/>
          </w:rPr>
          <w:t xml:space="preserve">After statistical testing, </w:t>
        </w:r>
      </w:ins>
      <w:del w:id="311" w:author="Unknown Author" w:date="2019-05-25T23:11:00Z">
        <w:r>
          <w:rPr>
            <w:rFonts w:ascii="Helvetica" w:hAnsi="Helvetica"/>
            <w:lang w:val="en-GB"/>
          </w:rPr>
          <w:delText>T</w:delText>
        </w:r>
      </w:del>
      <w:ins w:id="312" w:author="Unknown Author" w:date="2019-05-25T23:11:00Z">
        <w:r>
          <w:rPr>
            <w:rFonts w:ascii="Helvetica" w:hAnsi="Helvetica"/>
            <w:lang w:val="en-GB"/>
          </w:rPr>
          <w:t>t</w:t>
        </w:r>
      </w:ins>
      <w:r>
        <w:rPr>
          <w:rFonts w:ascii="Helvetica" w:hAnsi="Helvetica"/>
          <w:lang w:val="en-GB"/>
        </w:rPr>
        <w:t xml:space="preserve">ranscripts whose absolute difference in isoform proportion is </w:t>
      </w:r>
      <w:del w:id="313" w:author="Unknown Author" w:date="2019-06-02T16:32:00Z">
        <w:r>
          <w:rPr>
            <w:rFonts w:ascii="Helvetica" w:hAnsi="Helvetica"/>
            <w:lang w:val="en-GB"/>
          </w:rPr>
          <w:delText>below</w:delText>
        </w:r>
      </w:del>
      <w:ins w:id="314" w:author="Unknown Author" w:date="2019-06-02T16:32:00Z">
        <w:r>
          <w:rPr>
            <w:rFonts w:ascii="Helvetica" w:hAnsi="Helvetica"/>
            <w:lang w:val="en-GB"/>
          </w:rPr>
          <w:t>smaller than</w:t>
        </w:r>
      </w:ins>
      <w:r>
        <w:rPr>
          <w:rFonts w:ascii="Helvetica" w:hAnsi="Helvetica"/>
          <w:lang w:val="en-GB"/>
        </w:rPr>
        <w:t xml:space="preserve"> </w:t>
      </w:r>
      <w:ins w:id="315" w:author="Unknown Author" w:date="2019-08-17T15:05:00Z">
        <w:r>
          <w:rPr>
            <w:rFonts w:ascii="Helvetica" w:hAnsi="Helvetica"/>
            <w:lang w:val="en-GB"/>
          </w:rPr>
          <w:t>the</w:t>
        </w:r>
      </w:ins>
      <w:del w:id="316" w:author="Unknown Author" w:date="2019-08-17T15:05:00Z">
        <w:r>
          <w:rPr>
            <w:rFonts w:ascii="Helvetica" w:hAnsi="Helvetica"/>
            <w:lang w:val="en-GB"/>
          </w:rPr>
          <w:delText>a</w:delText>
        </w:r>
      </w:del>
      <w:r>
        <w:rPr>
          <w:rFonts w:ascii="Helvetica" w:hAnsi="Helvetica"/>
          <w:lang w:val="en-GB"/>
        </w:rPr>
        <w:t xml:space="preserve"> </w:t>
      </w:r>
      <w:del w:id="317" w:author="Unknown Author" w:date="2019-06-02T16:32:00Z">
        <w:r>
          <w:rPr>
            <w:rFonts w:ascii="Helvetica" w:hAnsi="Helvetica"/>
            <w:lang w:val="en-GB"/>
          </w:rPr>
          <w:delText>set</w:delText>
        </w:r>
      </w:del>
      <w:ins w:id="318" w:author="Unknown Author" w:date="2019-08-17T15:05:00Z">
        <w:r>
          <w:rPr>
            <w:rFonts w:ascii="Helvetica" w:hAnsi="Helvetica"/>
            <w:lang w:val="en-GB"/>
          </w:rPr>
          <w:t>specified</w:t>
        </w:r>
      </w:ins>
      <w:r>
        <w:rPr>
          <w:rFonts w:ascii="Helvetica" w:hAnsi="Helvetica"/>
          <w:lang w:val="en-GB"/>
        </w:rPr>
        <w:t xml:space="preserve"> threshold are rejected, even if the difference is statistically significant.</w:t>
      </w:r>
      <w:ins w:id="319" w:author="Unknown Author" w:date="2019-06-02T16:32:00Z">
        <w:r>
          <w:rPr>
            <w:rFonts w:ascii="Helvetica" w:hAnsi="Helvetica"/>
            <w:lang w:val="en-GB"/>
          </w:rPr>
          <w:t xml:space="preserve"> Our rationale for this is that small chan</w:t>
        </w:r>
      </w:ins>
      <w:ins w:id="320" w:author="Unknown Author" w:date="2019-06-02T16:33:00Z">
        <w:r>
          <w:rPr>
            <w:rFonts w:ascii="Helvetica" w:hAnsi="Helvetica"/>
            <w:lang w:val="en-GB"/>
          </w:rPr>
          <w:t xml:space="preserve">ges backed by plenty of reads will be statistically </w:t>
        </w:r>
        <w:proofErr w:type="gramStart"/>
        <w:r>
          <w:rPr>
            <w:rFonts w:ascii="Helvetica" w:hAnsi="Helvetica"/>
            <w:lang w:val="en-GB"/>
          </w:rPr>
          <w:t>significant, but</w:t>
        </w:r>
        <w:proofErr w:type="gramEnd"/>
        <w:r>
          <w:rPr>
            <w:rFonts w:ascii="Helvetica" w:hAnsi="Helvetica"/>
            <w:lang w:val="en-GB"/>
          </w:rPr>
          <w:t xml:space="preserve"> are unlikely to be biologically meaningful.</w:t>
        </w:r>
      </w:ins>
      <w:ins w:id="321" w:author="Unknown Author" w:date="2019-08-17T15:26:00Z">
        <w:r>
          <w:rPr>
            <w:rFonts w:ascii="Helvetica" w:hAnsi="Helvetica"/>
            <w:lang w:val="en-GB"/>
          </w:rPr>
          <w:t xml:space="preserve"> For the transcript-level test, this is applied directly to each isoform. For the gene-level test, </w:t>
        </w:r>
      </w:ins>
      <w:ins w:id="322" w:author="Unknown Author" w:date="2019-08-17T15:27:00Z">
        <w:r>
          <w:rPr>
            <w:rFonts w:ascii="Helvetica" w:hAnsi="Helvetica"/>
            <w:lang w:val="en-GB"/>
          </w:rPr>
          <w:t>genes are considered to meet the effect size criterion if at least one of their isoforms meets the effect size threshold.</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Reproducibility</w:t>
      </w:r>
    </w:p>
    <w:p w:rsidR="00A203D4" w:rsidRDefault="00A31C93">
      <w:pPr>
        <w:pStyle w:val="para-first"/>
      </w:pPr>
      <w:r>
        <w:rPr>
          <w:rFonts w:ascii="Helvetica" w:hAnsi="Helvetica"/>
          <w:i/>
          <w:lang w:val="en-GB"/>
        </w:rPr>
        <w:t>RATs</w:t>
      </w:r>
      <w:r>
        <w:rPr>
          <w:rFonts w:ascii="Helvetica" w:hAnsi="Helvetica"/>
          <w:lang w:val="en-GB"/>
        </w:rPr>
        <w:t xml:space="preserve"> </w:t>
      </w:r>
      <w:proofErr w:type="gramStart"/>
      <w:r>
        <w:rPr>
          <w:rFonts w:ascii="Helvetica" w:hAnsi="Helvetica"/>
          <w:lang w:val="en-GB"/>
        </w:rPr>
        <w:t>provides</w:t>
      </w:r>
      <w:proofErr w:type="gramEnd"/>
      <w:r>
        <w:rPr>
          <w:rFonts w:ascii="Helvetica" w:hAnsi="Helvetica"/>
          <w:lang w:val="en-GB"/>
        </w:rPr>
        <w:t xml:space="preserve"> the option to use the bootstrapped abundance estimates obtainable from alignment-free quantification tools to apply a reproducibility constraint on the DTU calls</w:t>
      </w:r>
      <w:del w:id="323" w:author="Unknown Author" w:date="2019-06-02T16:37:00Z">
        <w:r>
          <w:rPr>
            <w:rFonts w:ascii="Helvetica" w:hAnsi="Helvetica"/>
            <w:lang w:val="en-GB"/>
          </w:rPr>
          <w:delText>,</w:delText>
        </w:r>
      </w:del>
      <w:ins w:id="324" w:author="Unknown Author" w:date="2019-06-02T16:37:00Z">
        <w:r>
          <w:rPr>
            <w:rFonts w:ascii="Helvetica" w:hAnsi="Helvetica"/>
            <w:lang w:val="en-GB"/>
          </w:rPr>
          <w:t>, For this, a quantification iteration is randomly selected for each sample and DTU</w:t>
        </w:r>
      </w:ins>
      <w:ins w:id="325" w:author="Unknown Author" w:date="2019-06-02T16:38:00Z">
        <w:r>
          <w:rPr>
            <w:rFonts w:ascii="Helvetica" w:hAnsi="Helvetica"/>
            <w:lang w:val="en-GB"/>
          </w:rPr>
          <w:t xml:space="preserve"> is then called on these selections. The process is iterated multiple times with different selections,</w:t>
        </w:r>
      </w:ins>
      <w:ins w:id="326" w:author="Unknown Author" w:date="2019-06-02T16:40:00Z">
        <w:r>
          <w:rPr>
            <w:rFonts w:ascii="Helvetica" w:hAnsi="Helvetica"/>
            <w:lang w:val="en-GB"/>
          </w:rPr>
          <w:t xml:space="preserve"> </w:t>
        </w:r>
      </w:ins>
      <w:del w:id="327" w:author="Unknown Author" w:date="2019-06-02T16:40:00Z">
        <w:r>
          <w:rPr>
            <w:rFonts w:ascii="Helvetica" w:hAnsi="Helvetica"/>
            <w:lang w:val="en-GB"/>
          </w:rPr>
          <w:delText xml:space="preserve"> by randomly selecting individual quantification iterations from each replicate and</w:delText>
        </w:r>
      </w:del>
      <w:ins w:id="328" w:author="Unknown Author" w:date="2019-06-02T16:40:00Z">
        <w:r>
          <w:rPr>
            <w:rFonts w:ascii="Helvetica" w:hAnsi="Helvetica"/>
            <w:lang w:val="en-GB"/>
          </w:rPr>
          <w:t>allowing us to</w:t>
        </w:r>
      </w:ins>
      <w:r>
        <w:rPr>
          <w:rFonts w:ascii="Helvetica" w:hAnsi="Helvetica"/>
          <w:lang w:val="en-GB"/>
        </w:rPr>
        <w:t xml:space="preserve"> measur</w:t>
      </w:r>
      <w:del w:id="329" w:author="Unknown Author" w:date="2019-06-02T16:40:00Z">
        <w:r>
          <w:rPr>
            <w:rFonts w:ascii="Helvetica" w:hAnsi="Helvetica"/>
            <w:lang w:val="en-GB"/>
          </w:rPr>
          <w:delText>ing</w:delText>
        </w:r>
      </w:del>
      <w:ins w:id="330" w:author="Unknown Author" w:date="2019-06-02T16:40:00Z">
        <w:r>
          <w:rPr>
            <w:rFonts w:ascii="Helvetica" w:hAnsi="Helvetica"/>
            <w:lang w:val="en-GB"/>
          </w:rPr>
          <w:t>e</w:t>
        </w:r>
      </w:ins>
      <w:r>
        <w:rPr>
          <w:rFonts w:ascii="Helvetica" w:hAnsi="Helvetica"/>
          <w:lang w:val="en-GB"/>
        </w:rPr>
        <w:t xml:space="preserve"> the fraction of these </w:t>
      </w:r>
      <w:ins w:id="331" w:author="Unknown Author" w:date="2019-06-02T16:41:00Z">
        <w:r>
          <w:rPr>
            <w:rFonts w:ascii="Helvetica" w:hAnsi="Helvetica"/>
            <w:lang w:val="en-GB"/>
          </w:rPr>
          <w:t xml:space="preserve">DTU </w:t>
        </w:r>
      </w:ins>
      <w:r>
        <w:rPr>
          <w:rFonts w:ascii="Helvetica" w:hAnsi="Helvetica"/>
          <w:lang w:val="en-GB"/>
        </w:rPr>
        <w:t xml:space="preserve">iterations that </w:t>
      </w:r>
      <w:del w:id="332" w:author="Unknown Author" w:date="2019-08-17T15:23:00Z">
        <w:r>
          <w:rPr>
            <w:rFonts w:ascii="Helvetica" w:hAnsi="Helvetica"/>
            <w:lang w:val="en-GB"/>
          </w:rPr>
          <w:delText>result in a positive DTU classification</w:delText>
        </w:r>
      </w:del>
      <w:ins w:id="333" w:author="Unknown Author" w:date="2019-08-17T15:23:00Z">
        <w:r>
          <w:rPr>
            <w:rFonts w:ascii="Helvetica" w:hAnsi="Helvetica"/>
            <w:lang w:val="en-GB"/>
          </w:rPr>
          <w:t>meet the prefiltering, significance and effect size criteria</w:t>
        </w:r>
      </w:ins>
      <w:ins w:id="334" w:author="Unknown Author" w:date="2019-06-02T16:41:00Z">
        <w:r>
          <w:rPr>
            <w:rFonts w:ascii="Helvetica" w:hAnsi="Helvetica"/>
            <w:lang w:val="en-GB"/>
          </w:rPr>
          <w:t xml:space="preserve"> for each gene or transcript</w:t>
        </w:r>
      </w:ins>
      <w:r>
        <w:rPr>
          <w:rFonts w:ascii="Helvetica" w:hAnsi="Helvetica"/>
          <w:lang w:val="en-GB"/>
        </w:rPr>
        <w:t xml:space="preserve">. </w:t>
      </w:r>
      <w:ins w:id="335" w:author="Unknown Author" w:date="2019-08-17T15:17:00Z">
        <w:r>
          <w:rPr>
            <w:rFonts w:ascii="Helvetica" w:hAnsi="Helvetica"/>
            <w:lang w:val="en-GB"/>
          </w:rPr>
          <w:t>If this fraction is below the specified threshold, the result is considered to lack confidence and will not be marked as DTU.</w:t>
        </w:r>
      </w:ins>
    </w:p>
    <w:p w:rsidR="00A203D4" w:rsidRDefault="00A31C93">
      <w:pPr>
        <w:pStyle w:val="para-first"/>
      </w:pPr>
      <w:r>
        <w:rPr>
          <w:rFonts w:ascii="Helvetica" w:hAnsi="Helvetica"/>
          <w:lang w:val="en-GB"/>
        </w:rPr>
        <w:t xml:space="preserve">Typically, each sample is represented by </w:t>
      </w:r>
      <w:del w:id="336" w:author="Unknown Author" w:date="2019-06-02T16:41:00Z">
        <w:r>
          <w:rPr>
            <w:rFonts w:ascii="Helvetica" w:hAnsi="Helvetica"/>
            <w:lang w:val="en-GB"/>
          </w:rPr>
          <w:delText>the mean</w:delText>
        </w:r>
      </w:del>
      <w:ins w:id="337" w:author="Unknown Author" w:date="2019-06-02T16:41:00Z">
        <w:r>
          <w:rPr>
            <w:rFonts w:ascii="Helvetica" w:hAnsi="Helvetica"/>
            <w:lang w:val="en-GB"/>
          </w:rPr>
          <w:t>a single</w:t>
        </w:r>
      </w:ins>
      <w:r>
        <w:rPr>
          <w:rFonts w:ascii="Helvetica" w:hAnsi="Helvetica"/>
          <w:lang w:val="en-GB"/>
        </w:rPr>
        <w:t xml:space="preserve"> abundance </w:t>
      </w:r>
      <w:ins w:id="338" w:author="Unknown Author" w:date="2019-06-02T16:41:00Z">
        <w:r>
          <w:rPr>
            <w:rFonts w:ascii="Helvetica" w:hAnsi="Helvetica"/>
            <w:lang w:val="en-GB"/>
          </w:rPr>
          <w:t xml:space="preserve">value </w:t>
        </w:r>
      </w:ins>
      <w:ins w:id="339" w:author="Unknown Author" w:date="2019-06-02T16:42:00Z">
        <w:r>
          <w:rPr>
            <w:rFonts w:ascii="Helvetica" w:hAnsi="Helvetica"/>
            <w:lang w:val="en-GB"/>
          </w:rPr>
          <w:t>for</w:t>
        </w:r>
      </w:ins>
      <w:del w:id="340" w:author="Unknown Author" w:date="2019-06-02T16:42:00Z">
        <w:r>
          <w:rPr>
            <w:rFonts w:ascii="Helvetica" w:hAnsi="Helvetica"/>
            <w:lang w:val="en-GB"/>
          </w:rPr>
          <w:delText>of</w:delText>
        </w:r>
      </w:del>
      <w:r>
        <w:rPr>
          <w:rFonts w:ascii="Helvetica" w:hAnsi="Helvetica"/>
          <w:lang w:val="en-GB"/>
        </w:rPr>
        <w:t xml:space="preserve"> each transcript</w:t>
      </w:r>
      <w:ins w:id="341" w:author="Unknown Author" w:date="2019-06-02T16:42:00Z">
        <w:r>
          <w:rPr>
            <w:rFonts w:ascii="Helvetica" w:hAnsi="Helvetica"/>
            <w:lang w:val="en-GB"/>
          </w:rPr>
          <w:t xml:space="preserve"> in each sample</w:t>
        </w:r>
      </w:ins>
      <w:r>
        <w:rPr>
          <w:rFonts w:ascii="Helvetica" w:hAnsi="Helvetica"/>
          <w:lang w:val="en-GB"/>
        </w:rPr>
        <w:t xml:space="preserve">, </w:t>
      </w:r>
      <w:ins w:id="342" w:author="Unknown Author" w:date="2019-08-17T15:21:00Z">
        <w:r>
          <w:rPr>
            <w:rFonts w:ascii="Helvetica" w:hAnsi="Helvetica"/>
            <w:lang w:val="en-GB"/>
          </w:rPr>
          <w:t xml:space="preserve">such as the mean </w:t>
        </w:r>
      </w:ins>
      <w:r>
        <w:rPr>
          <w:rFonts w:ascii="Helvetica" w:hAnsi="Helvetica"/>
          <w:lang w:val="en-GB"/>
        </w:rPr>
        <w:t xml:space="preserve">calculated across the quantification iterations. However, this loses the variance information of the quantification. By referring back to the quantification iterations, </w:t>
      </w:r>
      <w:r>
        <w:rPr>
          <w:rFonts w:ascii="Helvetica" w:hAnsi="Helvetica"/>
          <w:i/>
          <w:lang w:val="en-GB"/>
        </w:rPr>
        <w:t>RATs</w:t>
      </w:r>
      <w:r>
        <w:rPr>
          <w:rFonts w:ascii="Helvetica" w:hAnsi="Helvetica"/>
          <w:lang w:val="en-GB"/>
        </w:rPr>
        <w:t xml:space="preserve"> highlights cases where the quantification was unreliable due to high variability and therefore </w:t>
      </w:r>
      <w:ins w:id="343" w:author="Unknown Author" w:date="2019-08-17T15:22:00Z">
        <w:r>
          <w:rPr>
            <w:rFonts w:ascii="Helvetica" w:hAnsi="Helvetica"/>
            <w:lang w:val="en-GB"/>
          </w:rPr>
          <w:t>whose</w:t>
        </w:r>
      </w:ins>
      <w:del w:id="344" w:author="Unknown Author" w:date="2019-08-17T15:22:00Z">
        <w:r>
          <w:rPr>
            <w:rFonts w:ascii="Helvetica" w:hAnsi="Helvetica"/>
            <w:lang w:val="en-GB"/>
          </w:rPr>
          <w:delText>the</w:delText>
        </w:r>
      </w:del>
      <w:r>
        <w:rPr>
          <w:rFonts w:ascii="Helvetica" w:hAnsi="Helvetica"/>
          <w:lang w:val="en-GB"/>
        </w:rPr>
        <w:t xml:space="preserve"> DTU result should also be considered unreliable. </w:t>
      </w:r>
    </w:p>
    <w:p w:rsidR="00A203D4" w:rsidRDefault="00A31C93">
      <w:pPr>
        <w:pStyle w:val="para-first"/>
      </w:pPr>
      <w:r>
        <w:rPr>
          <w:rFonts w:ascii="Helvetica" w:hAnsi="Helvetica"/>
          <w:lang w:val="en-GB"/>
        </w:rPr>
        <w:t xml:space="preserve">Similarly, </w:t>
      </w:r>
      <w:r>
        <w:rPr>
          <w:rFonts w:ascii="Helvetica" w:hAnsi="Helvetica"/>
          <w:i/>
          <w:lang w:val="en-GB"/>
        </w:rPr>
        <w:t>RATs</w:t>
      </w:r>
      <w:r>
        <w:rPr>
          <w:rFonts w:ascii="Helvetica" w:hAnsi="Helvetica"/>
          <w:lang w:val="en-GB"/>
        </w:rPr>
        <w:t xml:space="preserve"> optionally also </w:t>
      </w:r>
      <w:proofErr w:type="gramStart"/>
      <w:r>
        <w:rPr>
          <w:rFonts w:ascii="Helvetica" w:hAnsi="Helvetica"/>
          <w:lang w:val="en-GB"/>
        </w:rPr>
        <w:t>measures</w:t>
      </w:r>
      <w:proofErr w:type="gramEnd"/>
      <w:r>
        <w:rPr>
          <w:rFonts w:ascii="Helvetica" w:hAnsi="Helvetica"/>
          <w:lang w:val="en-GB"/>
        </w:rPr>
        <w:t xml:space="preserve"> the reproducibility of the DTU results relative to the inter-replicate variation by iteratively sub-setting the samples pool. </w:t>
      </w:r>
      <w:ins w:id="345" w:author="Unknown Author" w:date="2019-06-02T16:44:00Z">
        <w:r>
          <w:rPr>
            <w:rFonts w:ascii="Helvetica" w:hAnsi="Helvetica"/>
            <w:lang w:val="en-GB"/>
          </w:rPr>
          <w:t>This, to some extent, compen</w:t>
        </w:r>
      </w:ins>
      <w:ins w:id="346" w:author="Unknown Author" w:date="2019-06-02T16:45:00Z">
        <w:r>
          <w:rPr>
            <w:rFonts w:ascii="Helvetica" w:hAnsi="Helvetica"/>
            <w:lang w:val="en-GB"/>
          </w:rPr>
          <w:t xml:space="preserve">sates for </w:t>
        </w:r>
        <w:proofErr w:type="spellStart"/>
        <w:r>
          <w:rPr>
            <w:rFonts w:ascii="Helvetica" w:hAnsi="Helvetica"/>
            <w:i/>
            <w:iCs/>
            <w:lang w:val="en-GB"/>
          </w:rPr>
          <w:t>RATs’</w:t>
        </w:r>
        <w:proofErr w:type="spellEnd"/>
        <w:r>
          <w:rPr>
            <w:rFonts w:ascii="Helvetica" w:hAnsi="Helvetica"/>
            <w:lang w:val="en-GB"/>
          </w:rPr>
          <w:t xml:space="preserve"> lack of modelling of the cross-replicate variance of transcript abundances.</w:t>
        </w:r>
      </w:ins>
    </w:p>
    <w:p w:rsidR="00A203D4" w:rsidRDefault="00A31C93">
      <w:pPr>
        <w:pStyle w:val="Heading2"/>
        <w:numPr>
          <w:ilvl w:val="1"/>
          <w:numId w:val="2"/>
        </w:numPr>
        <w:ind w:left="0"/>
        <w:rPr>
          <w:rFonts w:ascii="Helvetica" w:hAnsi="Helvetica"/>
          <w:lang w:val="en-GB"/>
        </w:rPr>
      </w:pPr>
      <w:r>
        <w:rPr>
          <w:rFonts w:ascii="Helvetica" w:hAnsi="Helvetica"/>
          <w:lang w:val="en-GB"/>
        </w:rPr>
        <w:t>Implementation</w:t>
      </w:r>
    </w:p>
    <w:p w:rsidR="00A203D4" w:rsidRDefault="00A31C93">
      <w:pPr>
        <w:jc w:val="both"/>
      </w:pPr>
      <w:r>
        <w:rPr>
          <w:rFonts w:ascii="Helvetica" w:hAnsi="Helvetica"/>
          <w:i/>
          <w:sz w:val="16"/>
          <w:szCs w:val="16"/>
        </w:rPr>
        <w:t>RATs</w:t>
      </w:r>
      <w:r>
        <w:rPr>
          <w:rFonts w:ascii="Helvetica" w:hAnsi="Helvetica"/>
          <w:sz w:val="16"/>
          <w:szCs w:val="16"/>
        </w:rPr>
        <w:t xml:space="preserve"> is implemented in R </w:t>
      </w:r>
      <w:r>
        <w:fldChar w:fldCharType="begin"/>
      </w:r>
      <w:r>
        <w:rPr>
          <w:rFonts w:ascii="Helvetica" w:hAnsi="Helvetica"/>
          <w:sz w:val="16"/>
          <w:szCs w:val="16"/>
        </w:rPr>
        <w:instrText>ADDIN EN.CITE &lt;EndNote&gt;&lt;Cite&gt;&lt;Author&gt;R Development Core Team&lt;/Author&gt;&lt;Year&gt;2011&lt;/Year&gt;&lt;RecNum&gt;201&lt;/RecNum&gt;&lt;DisplayText&gt;[26]&lt;/DisplayText&gt;&lt;record&gt;&lt;rec-number&gt;201&lt;/rec-number&gt;&lt;foreign-keys&gt;&lt;key app="EN" db-id="xssft9txgdvp5dearv65fpw0azv5xwswd5fa" timestamp="1539028386"&gt;201&lt;/key&gt;&lt;/foreign-keys&gt;&lt;ref-type name="Book"&gt;6&lt;/ref-type&gt;&lt;contributors&gt;&lt;authors&gt;&lt;author&gt;R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Austria&lt;/pub-location&gt;&lt;publisher&gt;The R Foundation for Statistical Computing&lt;/publisher&gt;&lt;isbn&gt;3-900051-07-0&lt;/isbn&gt;&lt;urls&gt;&lt;related-urls&gt;&lt;url&gt;http://www.R-project.org/&lt;/url&gt;&lt;/related-urls&gt;&lt;/urls&gt;&lt;/record&gt;&lt;/Cite&gt;&lt;/EndNote&gt;</w:instrText>
      </w:r>
      <w:r>
        <w:rPr>
          <w:rFonts w:ascii="Helvetica" w:hAnsi="Helvetica"/>
          <w:sz w:val="16"/>
          <w:szCs w:val="16"/>
        </w:rPr>
        <w:fldChar w:fldCharType="separate"/>
      </w:r>
      <w:bookmarkStart w:id="347" w:name="__Fieldmark__10990_3434555421"/>
      <w:r>
        <w:rPr>
          <w:rFonts w:ascii="Helvetica" w:hAnsi="Helvetica"/>
          <w:sz w:val="16"/>
          <w:szCs w:val="16"/>
        </w:rPr>
        <w:t>[2</w:t>
      </w:r>
      <w:ins w:id="348" w:author="Froussios,Kimon" w:date="2019-10-10T14:35:00Z">
        <w:r w:rsidR="008E40B3">
          <w:rPr>
            <w:rFonts w:ascii="Helvetica" w:hAnsi="Helvetica"/>
            <w:sz w:val="16"/>
            <w:szCs w:val="16"/>
          </w:rPr>
          <w:t>9</w:t>
        </w:r>
      </w:ins>
      <w:ins w:id="349" w:author="Unknown Author" w:date="2019-05-25T22:36:00Z">
        <w:del w:id="350" w:author="Froussios,Kimon" w:date="2019-10-10T14:35:00Z">
          <w:r w:rsidDel="008E40B3">
            <w:rPr>
              <w:rFonts w:ascii="Helvetica" w:hAnsi="Helvetica"/>
              <w:sz w:val="16"/>
              <w:szCs w:val="16"/>
            </w:rPr>
            <w:delText>8</w:delText>
          </w:r>
        </w:del>
      </w:ins>
      <w:del w:id="351" w:author="Unknown Author" w:date="2019-05-25T22:36:00Z">
        <w:r>
          <w:rPr>
            <w:rFonts w:ascii="Helvetica" w:hAnsi="Helvetica"/>
            <w:sz w:val="16"/>
            <w:szCs w:val="16"/>
          </w:rPr>
          <w:delText>6</w:delText>
        </w:r>
      </w:del>
      <w:r>
        <w:rPr>
          <w:rFonts w:ascii="Helvetica" w:hAnsi="Helvetica"/>
          <w:sz w:val="16"/>
          <w:szCs w:val="16"/>
        </w:rPr>
        <w:t>]</w:t>
      </w:r>
      <w:r>
        <w:fldChar w:fldCharType="end"/>
      </w:r>
      <w:bookmarkEnd w:id="347"/>
      <w:r>
        <w:rPr>
          <w:rFonts w:ascii="Helvetica" w:hAnsi="Helvetica"/>
          <w:sz w:val="16"/>
          <w:szCs w:val="16"/>
        </w:rPr>
        <w:t xml:space="preserve"> and has been freely distributed through Git</w:t>
      </w:r>
      <w:ins w:id="352" w:author="Nicholas Schurch" w:date="2019-10-08T11:58:00Z">
        <w:r w:rsidR="006A6D56">
          <w:rPr>
            <w:rFonts w:ascii="Helvetica" w:hAnsi="Helvetica"/>
            <w:sz w:val="16"/>
            <w:szCs w:val="16"/>
          </w:rPr>
          <w:t>H</w:t>
        </w:r>
      </w:ins>
      <w:del w:id="353" w:author="Nicholas Schurch" w:date="2019-10-08T11:58:00Z">
        <w:r w:rsidDel="006A6D56">
          <w:rPr>
            <w:rFonts w:ascii="Helvetica" w:hAnsi="Helvetica"/>
            <w:sz w:val="16"/>
            <w:szCs w:val="16"/>
          </w:rPr>
          <w:delText>h</w:delText>
        </w:r>
      </w:del>
      <w:r>
        <w:rPr>
          <w:rFonts w:ascii="Helvetica" w:hAnsi="Helvetica"/>
          <w:sz w:val="16"/>
          <w:szCs w:val="16"/>
        </w:rPr>
        <w:t>ub as an R source package (</w:t>
      </w:r>
      <w:hyperlink r:id="rId15">
        <w:r>
          <w:rPr>
            <w:rStyle w:val="InternetLink"/>
            <w:rFonts w:ascii="Helvetica" w:hAnsi="Helvetica"/>
            <w:sz w:val="16"/>
            <w:szCs w:val="16"/>
          </w:rPr>
          <w:t>http://github.com/bartongroup/</w:t>
        </w:r>
      </w:hyperlink>
      <w:hyperlink r:id="rId16">
        <w:r>
          <w:rPr>
            <w:rStyle w:val="InternetLink"/>
            <w:rFonts w:ascii="Helvetica" w:hAnsi="Helvetica"/>
            <w:i/>
            <w:sz w:val="16"/>
            <w:szCs w:val="16"/>
          </w:rPr>
          <w:t>RATs</w:t>
        </w:r>
      </w:hyperlink>
      <w:r>
        <w:rPr>
          <w:rFonts w:ascii="Helvetica" w:hAnsi="Helvetica"/>
          <w:sz w:val="16"/>
          <w:szCs w:val="16"/>
        </w:rPr>
        <w:t xml:space="preserve">) since August 2016. </w:t>
      </w:r>
      <w:bookmarkStart w:id="354" w:name="_Hlk21509371"/>
      <w:r>
        <w:rPr>
          <w:rFonts w:ascii="Helvetica" w:hAnsi="Helvetica"/>
          <w:i/>
          <w:sz w:val="16"/>
          <w:szCs w:val="16"/>
        </w:rPr>
        <w:t>RATs</w:t>
      </w:r>
      <w:r>
        <w:rPr>
          <w:rFonts w:ascii="Helvetica" w:hAnsi="Helvetica"/>
          <w:sz w:val="16"/>
          <w:szCs w:val="16"/>
        </w:rPr>
        <w:t xml:space="preserve"> accepts as input either a set of</w:t>
      </w:r>
      <w:del w:id="355" w:author="Unknown Author" w:date="2019-05-25T23:17:00Z">
        <w:r>
          <w:rPr>
            <w:rFonts w:ascii="Helvetica" w:hAnsi="Helvetica"/>
            <w:sz w:val="16"/>
            <w:szCs w:val="16"/>
          </w:rPr>
          <w:delText xml:space="preserve"> R</w:delText>
        </w:r>
      </w:del>
      <w:r>
        <w:rPr>
          <w:rFonts w:ascii="Helvetica" w:hAnsi="Helvetica"/>
          <w:sz w:val="16"/>
          <w:szCs w:val="16"/>
        </w:rPr>
        <w:t xml:space="preserve"> tables with abundances (with or without bootstrap information), or a set of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356" w:name="__Fieldmark__11023_3434555421"/>
      <w:r>
        <w:rPr>
          <w:rFonts w:ascii="Helvetica" w:hAnsi="Helvetica"/>
          <w:i/>
          <w:sz w:val="16"/>
          <w:szCs w:val="16"/>
        </w:rPr>
        <w:t>[14]</w:t>
      </w:r>
      <w:r>
        <w:fldChar w:fldCharType="end"/>
      </w:r>
      <w:bookmarkEnd w:id="356"/>
      <w:r>
        <w:rPr>
          <w:rFonts w:ascii="Helvetica" w:hAnsi="Helvetica"/>
          <w:sz w:val="16"/>
          <w:szCs w:val="16"/>
        </w:rPr>
        <w:t xml:space="preserve"> or </w:t>
      </w:r>
      <w:proofErr w:type="spellStart"/>
      <w:r>
        <w:rPr>
          <w:rFonts w:ascii="Helvetica" w:hAnsi="Helvetica"/>
          <w:i/>
          <w:sz w:val="16"/>
          <w:szCs w:val="16"/>
        </w:rPr>
        <w:t>Kallisto</w:t>
      </w:r>
      <w:proofErr w:type="spellEnd"/>
      <w:r>
        <w:rPr>
          <w:rFonts w:ascii="Helvetica" w:hAnsi="Helvetica"/>
          <w:i/>
          <w:sz w:val="16"/>
          <w:szCs w:val="16"/>
        </w:rPr>
        <w:t xml:space="preserve"> </w:t>
      </w:r>
      <w:r>
        <w:fldChar w:fldCharType="begin"/>
      </w:r>
      <w:r>
        <w:instrText>ADDIN EN.CITE</w:instrText>
      </w:r>
      <w:r>
        <w:fldChar w:fldCharType="end"/>
      </w:r>
      <w:bookmarkStart w:id="357" w:name="__Fieldmark__11030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358" w:name="__Fieldmark__11035_3434555421"/>
      <w:bookmarkEnd w:id="357"/>
      <w:r>
        <w:rPr>
          <w:rFonts w:ascii="Helvetica" w:hAnsi="Helvetica"/>
          <w:i/>
          <w:sz w:val="16"/>
          <w:szCs w:val="16"/>
        </w:rPr>
        <w:t>[11]</w:t>
      </w:r>
      <w:r>
        <w:fldChar w:fldCharType="end"/>
      </w:r>
      <w:bookmarkEnd w:id="358"/>
      <w:r>
        <w:rPr>
          <w:rFonts w:ascii="Helvetica" w:hAnsi="Helvetica"/>
          <w:sz w:val="16"/>
          <w:szCs w:val="16"/>
        </w:rPr>
        <w:t xml:space="preserve"> output files. </w:t>
      </w:r>
      <w:ins w:id="359" w:author="Unknown Author" w:date="2019-06-02T16:48:00Z">
        <w:r>
          <w:rPr>
            <w:rFonts w:ascii="Helvetica" w:hAnsi="Helvetica"/>
            <w:sz w:val="16"/>
            <w:szCs w:val="16"/>
          </w:rPr>
          <w:t xml:space="preserve">Transcript abundances should be given in length-normalised counts, such as library-size-scaled </w:t>
        </w:r>
      </w:ins>
      <w:ins w:id="360" w:author="Unknown Author" w:date="2019-06-02T16:49:00Z">
        <w:r>
          <w:rPr>
            <w:rFonts w:ascii="Helvetica" w:hAnsi="Helvetica"/>
            <w:sz w:val="16"/>
            <w:szCs w:val="16"/>
          </w:rPr>
          <w:t xml:space="preserve">TPM values, or as regular TPMs together with a set of scaling factors appropriate for the respective library sizes. </w:t>
        </w:r>
      </w:ins>
      <w:bookmarkEnd w:id="354"/>
      <w:r>
        <w:rPr>
          <w:rFonts w:ascii="Helvetica" w:hAnsi="Helvetica"/>
          <w:sz w:val="16"/>
          <w:szCs w:val="16"/>
        </w:rPr>
        <w:t xml:space="preserve">An annotation table mapping the correspondence between transcript and gene identifiers is also required, either provided directly or inferred from a GTF file. Results are returned in the form of R </w:t>
      </w:r>
      <w:proofErr w:type="spellStart"/>
      <w:r>
        <w:rPr>
          <w:rFonts w:ascii="Helvetica" w:hAnsi="Helvetica"/>
          <w:i/>
          <w:sz w:val="16"/>
          <w:szCs w:val="16"/>
        </w:rPr>
        <w:t>data.table</w:t>
      </w:r>
      <w:proofErr w:type="spellEnd"/>
      <w:r>
        <w:rPr>
          <w:rFonts w:ascii="Helvetica" w:hAnsi="Helvetica"/>
          <w:sz w:val="16"/>
          <w:szCs w:val="16"/>
        </w:rPr>
        <w:t xml:space="preserve"> objects </w:t>
      </w:r>
      <w:r>
        <w:fldChar w:fldCharType="begin"/>
      </w:r>
      <w:r>
        <w:rPr>
          <w:rFonts w:ascii="Helvetica" w:hAnsi="Helvetica"/>
          <w:sz w:val="16"/>
          <w:szCs w:val="16"/>
        </w:rPr>
        <w:instrText>ADDIN EN.CITE &lt;EndNote&gt;&lt;Cite&gt;&lt;Author&gt;Dowle&lt;/Author&gt;&lt;Year&gt;2015&lt;/Year&gt;&lt;RecNum&gt;261&lt;/RecNum&gt;&lt;DisplayText&gt;[27]&lt;/DisplayText&gt;&lt;record&gt;&lt;rec-number&gt;261&lt;/rec-number&gt;&lt;foreign-keys&gt;&lt;key app="EN" db-id="xssft9txgdvp5dearv65fpw0azv5xwswd5fa" timestamp="1547118631"&gt;261&lt;/key&gt;&lt;/foreign-keys&gt;&lt;ref-type name="Journal Article"&gt;17&lt;/ref-type&gt;&lt;contributors&gt;&lt;authors&gt;&lt;author&gt;Dowle, M; Srinivasan, A; Short, T; Lianoglou, S&lt;/author&gt;&lt;/authors&gt;&lt;/contributors&gt;&lt;titles&gt;&lt;title&gt;Data.table: Extension of Data.frame&lt;/title&gt;&lt;/titles&gt;&lt;dates&gt;&lt;year&gt;2015&lt;/year&gt;&lt;/dates&gt;&lt;urls&gt;&lt;related-urls&gt;&lt;url&gt;https://CRAN.R-project.org/package=data.table&lt;/url&gt;&lt;/related-urls&gt;&lt;/urls&gt;&lt;/record&gt;&lt;/Cite&gt;&lt;/EndNote&gt;</w:instrText>
      </w:r>
      <w:r>
        <w:rPr>
          <w:rFonts w:ascii="Helvetica" w:hAnsi="Helvetica"/>
          <w:sz w:val="16"/>
          <w:szCs w:val="16"/>
        </w:rPr>
        <w:fldChar w:fldCharType="separate"/>
      </w:r>
      <w:bookmarkStart w:id="361" w:name="__Fieldmark__11080_3434555421"/>
      <w:r>
        <w:rPr>
          <w:rFonts w:ascii="Helvetica" w:hAnsi="Helvetica"/>
          <w:sz w:val="16"/>
          <w:szCs w:val="16"/>
        </w:rPr>
        <w:t>[</w:t>
      </w:r>
      <w:ins w:id="362" w:author="Froussios,Kimon" w:date="2019-10-10T14:36:00Z">
        <w:r w:rsidR="008E40B3">
          <w:rPr>
            <w:rFonts w:ascii="Helvetica" w:hAnsi="Helvetica"/>
            <w:sz w:val="16"/>
            <w:szCs w:val="16"/>
          </w:rPr>
          <w:t>30</w:t>
        </w:r>
      </w:ins>
      <w:del w:id="363" w:author="Froussios,Kimon" w:date="2019-10-10T14:36:00Z">
        <w:r w:rsidDel="008E40B3">
          <w:rPr>
            <w:rFonts w:ascii="Helvetica" w:hAnsi="Helvetica"/>
            <w:sz w:val="16"/>
            <w:szCs w:val="16"/>
          </w:rPr>
          <w:delText>2</w:delText>
        </w:r>
      </w:del>
      <w:ins w:id="364" w:author="Unknown Author" w:date="2019-05-25T22:36:00Z">
        <w:del w:id="365" w:author="Froussios,Kimon" w:date="2019-10-10T14:36:00Z">
          <w:r w:rsidDel="008E40B3">
            <w:rPr>
              <w:rFonts w:ascii="Helvetica" w:hAnsi="Helvetica"/>
              <w:sz w:val="16"/>
              <w:szCs w:val="16"/>
            </w:rPr>
            <w:delText>9</w:delText>
          </w:r>
        </w:del>
      </w:ins>
      <w:del w:id="366" w:author="Unknown Author" w:date="2019-05-25T22:36:00Z">
        <w:r>
          <w:rPr>
            <w:rFonts w:ascii="Helvetica" w:hAnsi="Helvetica"/>
            <w:sz w:val="16"/>
            <w:szCs w:val="16"/>
          </w:rPr>
          <w:delText>7</w:delText>
        </w:r>
      </w:del>
      <w:r>
        <w:rPr>
          <w:rFonts w:ascii="Helvetica" w:hAnsi="Helvetica"/>
          <w:sz w:val="16"/>
          <w:szCs w:val="16"/>
        </w:rPr>
        <w:t>]</w:t>
      </w:r>
      <w:r>
        <w:fldChar w:fldCharType="end"/>
      </w:r>
      <w:bookmarkEnd w:id="361"/>
      <w:r>
        <w:rPr>
          <w:rFonts w:ascii="Helvetica" w:hAnsi="Helvetica"/>
          <w:sz w:val="16"/>
          <w:szCs w:val="16"/>
        </w:rPr>
        <w:t xml:space="preserve">. Along with the DTU calls per transcript </w:t>
      </w:r>
      <w:r>
        <w:rPr>
          <w:rFonts w:ascii="Helvetica" w:hAnsi="Helvetica"/>
          <w:sz w:val="16"/>
          <w:szCs w:val="16"/>
        </w:rPr>
        <w:lastRenderedPageBreak/>
        <w:t xml:space="preserve">and gene, the tables record the full </w:t>
      </w:r>
      <w:del w:id="367" w:author="Unknown Author" w:date="2019-05-27T23:05:00Z">
        <w:r>
          <w:rPr>
            <w:rFonts w:ascii="Helvetica" w:hAnsi="Helvetica"/>
            <w:sz w:val="16"/>
            <w:szCs w:val="16"/>
          </w:rPr>
          <w:delText>provenance of the results</w:delText>
        </w:r>
      </w:del>
      <w:ins w:id="368" w:author="Unknown Author" w:date="2019-05-27T23:05:00Z">
        <w:r>
          <w:rPr>
            <w:rFonts w:ascii="Helvetica" w:hAnsi="Helvetica"/>
            <w:sz w:val="16"/>
            <w:szCs w:val="16"/>
          </w:rPr>
          <w:t>traceback of intermediate calc</w:t>
        </w:r>
      </w:ins>
      <w:ins w:id="369" w:author="Unknown Author" w:date="2019-05-27T23:06:00Z">
        <w:r>
          <w:rPr>
            <w:rFonts w:ascii="Helvetica" w:hAnsi="Helvetica"/>
            <w:sz w:val="16"/>
            <w:szCs w:val="16"/>
          </w:rPr>
          <w:t>ulations and decisions that lead to each result</w:t>
        </w:r>
      </w:ins>
      <w:ins w:id="370" w:author="Unknown Author" w:date="2019-05-27T23:07:00Z">
        <w:r>
          <w:rPr>
            <w:rFonts w:ascii="Helvetica" w:hAnsi="Helvetica"/>
            <w:sz w:val="16"/>
            <w:szCs w:val="16"/>
          </w:rPr>
          <w:t>, giving users immediate insight on each call</w:t>
        </w:r>
      </w:ins>
      <w:r>
        <w:rPr>
          <w:rFonts w:ascii="Helvetica" w:hAnsi="Helvetica"/>
          <w:sz w:val="16"/>
          <w:szCs w:val="16"/>
        </w:rPr>
        <w:t xml:space="preserve">. Convenience functions are provided for summary tallies of DTU and isoform-switching results, for ID retrieval, and for visualization of the results via the </w:t>
      </w:r>
      <w:r>
        <w:rPr>
          <w:rFonts w:ascii="Helvetica" w:hAnsi="Helvetica"/>
          <w:i/>
          <w:iCs/>
          <w:sz w:val="16"/>
          <w:szCs w:val="16"/>
          <w:rPrChange w:id="371" w:author="Unknown Author" w:date="2019-06-02T16:51:00Z">
            <w:rPr/>
          </w:rPrChange>
        </w:rPr>
        <w:t>ggplot2</w:t>
      </w:r>
      <w:r>
        <w:rPr>
          <w:rFonts w:ascii="Helvetica" w:hAnsi="Helvetica"/>
          <w:sz w:val="16"/>
          <w:szCs w:val="16"/>
        </w:rPr>
        <w:t xml:space="preserve"> package </w:t>
      </w:r>
      <w:r>
        <w:fldChar w:fldCharType="begin"/>
      </w:r>
      <w:r>
        <w:rPr>
          <w:rFonts w:ascii="Helvetica" w:hAnsi="Helvetica"/>
          <w:sz w:val="16"/>
          <w:szCs w:val="16"/>
        </w:rPr>
        <w:instrText>ADDIN EN.CITE &lt;EndNote&gt;&lt;Cite&gt;&lt;Author&gt;Wickham&lt;/Author&gt;&lt;Year&gt;2016&lt;/Year&gt;&lt;RecNum&gt;282&lt;/RecNum&gt;&lt;DisplayText&gt;[28]&lt;/DisplayText&gt;&lt;record&gt;&lt;rec-number&gt;282&lt;/rec-number&gt;&lt;foreign-keys&gt;&lt;key app="EN" db-id="xssft9txgdvp5dearv65fpw0azv5xwswd5fa" timestamp="1547121545"&gt;282&lt;/key&gt;&lt;/foreign-keys&gt;&lt;ref-type name="Book"&gt;6&lt;/ref-type&gt;&lt;contributors&gt;&lt;authors&gt;&lt;author&gt;Wickham, H.&lt;/author&gt;&lt;/authors&gt;&lt;/contributors&gt;&lt;titles&gt;&lt;title&gt;ggplot2: Elegant Graphics for Data Analysis&lt;/title&gt;&lt;/titles&gt;&lt;dates&gt;&lt;year&gt;2016&lt;/year&gt;&lt;/dates&gt;&lt;publisher&gt;Springer International Publishing&lt;/publisher&gt;&lt;isbn&gt;9783319242774&lt;/isbn&gt;&lt;urls&gt;&lt;related-urls&gt;&lt;url&gt;https://books.google.co.uk/books?id=XgFkDAAAQBAJ&lt;/url&gt;&lt;/related-urls&gt;&lt;/urls&gt;&lt;/record&gt;&lt;/Cite&gt;&lt;/EndNote&gt;</w:instrText>
      </w:r>
      <w:r>
        <w:rPr>
          <w:rFonts w:ascii="Helvetica" w:hAnsi="Helvetica"/>
          <w:sz w:val="16"/>
          <w:szCs w:val="16"/>
        </w:rPr>
        <w:fldChar w:fldCharType="separate"/>
      </w:r>
      <w:bookmarkStart w:id="372" w:name="__Fieldmark__11135_3434555421"/>
      <w:r>
        <w:rPr>
          <w:rFonts w:ascii="Helvetica" w:hAnsi="Helvetica"/>
          <w:sz w:val="16"/>
          <w:szCs w:val="16"/>
        </w:rPr>
        <w:t>[</w:t>
      </w:r>
      <w:ins w:id="373" w:author="Unknown Author" w:date="2019-05-25T22:36:00Z">
        <w:r>
          <w:rPr>
            <w:rFonts w:ascii="Helvetica" w:hAnsi="Helvetica"/>
            <w:sz w:val="16"/>
            <w:szCs w:val="16"/>
          </w:rPr>
          <w:t>3</w:t>
        </w:r>
      </w:ins>
      <w:ins w:id="374" w:author="Froussios,Kimon" w:date="2019-10-10T14:36:00Z">
        <w:r w:rsidR="008E40B3">
          <w:rPr>
            <w:rFonts w:ascii="Helvetica" w:hAnsi="Helvetica"/>
            <w:sz w:val="16"/>
            <w:szCs w:val="16"/>
          </w:rPr>
          <w:t>1</w:t>
        </w:r>
      </w:ins>
      <w:ins w:id="375" w:author="Unknown Author" w:date="2019-05-25T22:36:00Z">
        <w:del w:id="376" w:author="Froussios,Kimon" w:date="2019-10-10T14:36:00Z">
          <w:r w:rsidDel="008E40B3">
            <w:rPr>
              <w:rFonts w:ascii="Helvetica" w:hAnsi="Helvetica"/>
              <w:sz w:val="16"/>
              <w:szCs w:val="16"/>
            </w:rPr>
            <w:delText>0</w:delText>
          </w:r>
        </w:del>
      </w:ins>
      <w:del w:id="377" w:author="Unknown Author" w:date="2019-05-25T22:36:00Z">
        <w:r>
          <w:rPr>
            <w:rFonts w:ascii="Helvetica" w:hAnsi="Helvetica"/>
            <w:sz w:val="16"/>
            <w:szCs w:val="16"/>
          </w:rPr>
          <w:delText>28</w:delText>
        </w:r>
      </w:del>
      <w:r>
        <w:rPr>
          <w:rFonts w:ascii="Helvetica" w:hAnsi="Helvetica"/>
          <w:sz w:val="16"/>
          <w:szCs w:val="16"/>
        </w:rPr>
        <w:t>]</w:t>
      </w:r>
      <w:r>
        <w:fldChar w:fldCharType="end"/>
      </w:r>
      <w:bookmarkEnd w:id="372"/>
      <w:r>
        <w:rPr>
          <w:rFonts w:ascii="Helvetica" w:hAnsi="Helvetica"/>
          <w:sz w:val="16"/>
          <w:szCs w:val="16"/>
        </w:rPr>
        <w:t xml:space="preserve">. Details on these are available through the user manual of the package. </w:t>
      </w:r>
      <w:del w:id="378" w:author="Unknown Author" w:date="2019-06-02T16:52:00Z">
        <w:r>
          <w:rPr>
            <w:rFonts w:ascii="Helvetica" w:hAnsi="Helvetica"/>
            <w:sz w:val="16"/>
            <w:szCs w:val="16"/>
          </w:rPr>
          <w:delText>Once created, a</w:delText>
        </w:r>
      </w:del>
      <w:ins w:id="379" w:author="Unknown Author" w:date="2019-06-02T16:52:00Z">
        <w:r>
          <w:rPr>
            <w:rFonts w:ascii="Helvetica" w:hAnsi="Helvetica"/>
            <w:sz w:val="16"/>
            <w:szCs w:val="16"/>
          </w:rPr>
          <w:t>A</w:t>
        </w:r>
      </w:ins>
      <w:r>
        <w:rPr>
          <w:rFonts w:ascii="Helvetica" w:hAnsi="Helvetica"/>
          <w:sz w:val="16"/>
          <w:szCs w:val="16"/>
        </w:rPr>
        <w:t xml:space="preserve">ll plots produced by </w:t>
      </w:r>
      <w:r>
        <w:rPr>
          <w:rFonts w:ascii="Helvetica" w:hAnsi="Helvetica"/>
          <w:i/>
          <w:sz w:val="16"/>
          <w:szCs w:val="16"/>
        </w:rPr>
        <w:t>RATs</w:t>
      </w:r>
      <w:r>
        <w:rPr>
          <w:rFonts w:ascii="Helvetica" w:hAnsi="Helvetica"/>
          <w:sz w:val="16"/>
          <w:szCs w:val="16"/>
        </w:rPr>
        <w:t xml:space="preserve"> </w:t>
      </w:r>
      <w:ins w:id="380" w:author="Unknown Author" w:date="2019-06-02T16:52:00Z">
        <w:r>
          <w:rPr>
            <w:rFonts w:ascii="Helvetica" w:hAnsi="Helvetica"/>
            <w:sz w:val="16"/>
            <w:szCs w:val="16"/>
          </w:rPr>
          <w:t xml:space="preserve">are also returned as </w:t>
        </w:r>
      </w:ins>
      <w:del w:id="381" w:author="Unknown Author" w:date="2019-06-02T16:53:00Z">
        <w:r>
          <w:rPr>
            <w:rFonts w:ascii="Helvetica" w:hAnsi="Helvetica"/>
            <w:sz w:val="16"/>
            <w:szCs w:val="16"/>
          </w:rPr>
          <w:delText xml:space="preserve">remain customisable via standard </w:delText>
        </w:r>
      </w:del>
      <w:r>
        <w:rPr>
          <w:rFonts w:ascii="Helvetica" w:hAnsi="Helvetica"/>
          <w:i/>
          <w:iCs/>
          <w:sz w:val="16"/>
          <w:szCs w:val="16"/>
          <w:rPrChange w:id="382" w:author="Unknown Author" w:date="2019-06-02T16:53:00Z">
            <w:rPr/>
          </w:rPrChange>
        </w:rPr>
        <w:t>ggplot2</w:t>
      </w:r>
      <w:r>
        <w:rPr>
          <w:rFonts w:ascii="Helvetica" w:hAnsi="Helvetica"/>
          <w:sz w:val="16"/>
          <w:szCs w:val="16"/>
        </w:rPr>
        <w:t xml:space="preserve"> </w:t>
      </w:r>
      <w:ins w:id="383" w:author="Unknown Author" w:date="2019-06-02T16:53:00Z">
        <w:r>
          <w:rPr>
            <w:rFonts w:ascii="Helvetica" w:hAnsi="Helvetica"/>
            <w:sz w:val="16"/>
            <w:szCs w:val="16"/>
          </w:rPr>
          <w:t>objects, allowing users to customise them for their presentation needs.</w:t>
        </w:r>
      </w:ins>
      <w:del w:id="384" w:author="Unknown Author" w:date="2019-06-02T16:53:00Z">
        <w:r>
          <w:rPr>
            <w:rFonts w:ascii="Helvetica" w:hAnsi="Helvetica"/>
            <w:sz w:val="16"/>
            <w:szCs w:val="16"/>
          </w:rPr>
          <w:delText>operations.</w:delText>
        </w:r>
      </w:del>
    </w:p>
    <w:p w:rsidR="00A203D4" w:rsidRDefault="00A31C93">
      <w:pPr>
        <w:pStyle w:val="Heading2"/>
        <w:numPr>
          <w:ilvl w:val="1"/>
          <w:numId w:val="2"/>
        </w:numPr>
        <w:ind w:left="0"/>
        <w:rPr>
          <w:rFonts w:ascii="Helvetica" w:hAnsi="Helvetica"/>
          <w:lang w:val="en-GB"/>
        </w:rPr>
      </w:pPr>
      <w:r>
        <w:rPr>
          <w:rFonts w:ascii="Helvetica" w:hAnsi="Helvetica"/>
          <w:lang w:val="en-GB"/>
        </w:rPr>
        <w:t>Performance</w:t>
      </w:r>
    </w:p>
    <w:p w:rsidR="00A203D4" w:rsidRDefault="00A31C93">
      <w:pPr>
        <w:pStyle w:val="para-first"/>
        <w:rPr>
          <w:rFonts w:ascii="Helvetica" w:hAnsi="Helvetica"/>
          <w:lang w:val="en-GB"/>
        </w:rPr>
      </w:pPr>
      <w:r>
        <w:rPr>
          <w:rFonts w:ascii="Helvetica" w:hAnsi="Helvetica"/>
          <w:lang w:val="en-GB"/>
        </w:rPr>
        <w:t xml:space="preserve">The performance was assessed in two ways. Firstly, </w:t>
      </w:r>
      <w:bookmarkStart w:id="385" w:name="_Hlk21509022"/>
      <w:r>
        <w:rPr>
          <w:rFonts w:ascii="Helvetica" w:hAnsi="Helvetica"/>
          <w:lang w:val="en-GB"/>
        </w:rPr>
        <w:t xml:space="preserve">the false positives (FP) performance of </w:t>
      </w:r>
      <w:r>
        <w:rPr>
          <w:rFonts w:ascii="Helvetica" w:hAnsi="Helvetica"/>
          <w:i/>
          <w:lang w:val="en-GB"/>
        </w:rPr>
        <w:t>RATs</w:t>
      </w:r>
      <w:r>
        <w:rPr>
          <w:rFonts w:ascii="Helvetica" w:hAnsi="Helvetica"/>
          <w:lang w:val="en-GB"/>
        </w:rPr>
        <w:t xml:space="preserve"> (v0.6.2) for detection of DTU between two groups relative to the level of experimental replication was measured on groups generated by random selection without replacement from a pool of 16 high-quality wild-type Colombia-0 </w:t>
      </w:r>
      <w:r>
        <w:rPr>
          <w:rFonts w:ascii="Helvetica" w:hAnsi="Helvetica"/>
          <w:i/>
          <w:lang w:val="en-GB"/>
        </w:rPr>
        <w:t>Arabidopsis thaliana</w:t>
      </w:r>
      <w:r>
        <w:rPr>
          <w:rFonts w:ascii="Helvetica" w:hAnsi="Helvetica"/>
          <w:lang w:val="en-GB"/>
        </w:rPr>
        <w:t xml:space="preserve"> replicates </w:t>
      </w:r>
      <w:r>
        <w:fldChar w:fldCharType="begin"/>
      </w:r>
      <w:r>
        <w:rPr>
          <w:rFonts w:ascii="Helvetica" w:hAnsi="Helvetica"/>
        </w:rPr>
        <w:instrText>ADDIN EN.CITE &lt;EndNote&gt;&lt;Cite&gt;&lt;Author&gt;Froussios&lt;/Author&gt;&lt;Year&gt;2017&lt;/Year&gt;&lt;RecNum&gt;230&lt;/RecNum&gt;&lt;DisplayText&gt;[29]&lt;/DisplayText&gt;&lt;record&gt;&lt;rec-number&gt;230&lt;/rec-number&gt;&lt;foreign-keys&gt;&lt;key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rPr>
        <w:fldChar w:fldCharType="separate"/>
      </w:r>
      <w:bookmarkStart w:id="386" w:name="__Fieldmark__11212_3434555421"/>
      <w:r>
        <w:rPr>
          <w:rFonts w:ascii="Helvetica" w:hAnsi="Helvetica"/>
          <w:lang w:val="en-GB"/>
        </w:rPr>
        <w:t>[</w:t>
      </w:r>
      <w:ins w:id="387" w:author="Unknown Author" w:date="2019-05-25T22:36:00Z">
        <w:r>
          <w:rPr>
            <w:rFonts w:ascii="Helvetica" w:hAnsi="Helvetica"/>
            <w:lang w:val="en-GB"/>
          </w:rPr>
          <w:t>3</w:t>
        </w:r>
      </w:ins>
      <w:ins w:id="388" w:author="Froussios,Kimon" w:date="2019-10-10T14:36:00Z">
        <w:r w:rsidR="008E40B3">
          <w:rPr>
            <w:rFonts w:ascii="Helvetica" w:hAnsi="Helvetica"/>
            <w:lang w:val="en-GB"/>
          </w:rPr>
          <w:t>2</w:t>
        </w:r>
      </w:ins>
      <w:ins w:id="389" w:author="Unknown Author" w:date="2019-05-25T22:36:00Z">
        <w:del w:id="390" w:author="Froussios,Kimon" w:date="2019-10-10T14:36:00Z">
          <w:r w:rsidDel="008E40B3">
            <w:rPr>
              <w:rFonts w:ascii="Helvetica" w:hAnsi="Helvetica"/>
              <w:lang w:val="en-GB"/>
            </w:rPr>
            <w:delText>1</w:delText>
          </w:r>
        </w:del>
      </w:ins>
      <w:del w:id="391" w:author="Unknown Author" w:date="2019-05-25T22:36:00Z">
        <w:r>
          <w:rPr>
            <w:rFonts w:ascii="Helvetica" w:hAnsi="Helvetica"/>
            <w:lang w:val="en-GB"/>
          </w:rPr>
          <w:delText>29</w:delText>
        </w:r>
      </w:del>
      <w:r>
        <w:rPr>
          <w:rFonts w:ascii="Helvetica" w:hAnsi="Helvetica"/>
          <w:lang w:val="en-GB"/>
        </w:rPr>
        <w:t>]</w:t>
      </w:r>
      <w:r>
        <w:fldChar w:fldCharType="end"/>
      </w:r>
      <w:bookmarkEnd w:id="386"/>
      <w:r>
        <w:rPr>
          <w:rStyle w:val="FootnoteAnchor"/>
          <w:rFonts w:ascii="Helvetica" w:hAnsi="Helvetica"/>
          <w:lang w:val="en-GB"/>
        </w:rPr>
        <w:footnoteReference w:id="1"/>
      </w:r>
      <w:ins w:id="396" w:author="Unknown Author" w:date="2019-05-25T23:22:00Z">
        <w:r>
          <w:rPr>
            <w:rStyle w:val="FootnoteCharacters"/>
            <w:rFonts w:ascii="Helvetica" w:hAnsi="Helvetica"/>
            <w:lang w:val="en-GB"/>
          </w:rPr>
          <w:t xml:space="preserve"> </w:t>
        </w:r>
        <w:r>
          <w:rPr>
            <w:rStyle w:val="FootnoteCharacters"/>
            <w:rFonts w:ascii="Helvetica" w:hAnsi="Helvetica"/>
            <w:vertAlign w:val="baseline"/>
            <w:lang w:val="en-GB"/>
          </w:rPr>
          <w:t>quantified with Salmon</w:t>
        </w:r>
      </w:ins>
      <w:ins w:id="397" w:author="Unknown Author" w:date="2019-05-25T23:33:00Z">
        <w:r>
          <w:rPr>
            <w:rStyle w:val="FootnoteCharacters"/>
            <w:rFonts w:ascii="Helvetica" w:hAnsi="Helvetica"/>
            <w:vertAlign w:val="baseline"/>
            <w:lang w:val="en-GB"/>
          </w:rPr>
          <w:t xml:space="preserve"> with 100 quantification </w:t>
        </w:r>
      </w:ins>
      <w:ins w:id="398" w:author="Unknown Author" w:date="2019-05-25T23:34:00Z">
        <w:r>
          <w:rPr>
            <w:rStyle w:val="FootnoteCharacters"/>
            <w:rFonts w:ascii="Helvetica" w:hAnsi="Helvetica"/>
            <w:vertAlign w:val="baseline"/>
            <w:lang w:val="en-GB"/>
          </w:rPr>
          <w:t>bootstrap iterations</w:t>
        </w:r>
      </w:ins>
      <w:r>
        <w:rPr>
          <w:rFonts w:ascii="Helvetica" w:hAnsi="Helvetica"/>
          <w:lang w:val="en-GB"/>
        </w:rPr>
        <w:t>. Th</w:t>
      </w:r>
      <w:ins w:id="399" w:author="Unknown Author" w:date="2019-05-25T23:23:00Z">
        <w:r>
          <w:rPr>
            <w:rFonts w:ascii="Helvetica" w:hAnsi="Helvetica"/>
            <w:lang w:val="en-GB"/>
          </w:rPr>
          <w:t>e</w:t>
        </w:r>
      </w:ins>
      <w:del w:id="400" w:author="Unknown Author" w:date="2019-05-25T23:23:00Z">
        <w:r>
          <w:rPr>
            <w:rFonts w:ascii="Helvetica" w:hAnsi="Helvetica"/>
            <w:lang w:val="en-GB"/>
          </w:rPr>
          <w:delText>is</w:delText>
        </w:r>
      </w:del>
      <w:r>
        <w:rPr>
          <w:rFonts w:ascii="Helvetica" w:hAnsi="Helvetica"/>
          <w:lang w:val="en-GB"/>
        </w:rPr>
        <w:t xml:space="preserve"> </w:t>
      </w:r>
      <w:ins w:id="401" w:author="Unknown Author" w:date="2019-05-25T23:23:00Z">
        <w:r>
          <w:rPr>
            <w:rFonts w:ascii="Helvetica" w:hAnsi="Helvetica"/>
            <w:lang w:val="en-GB"/>
          </w:rPr>
          <w:t xml:space="preserve">selection </w:t>
        </w:r>
      </w:ins>
      <w:ins w:id="402" w:author="Unknown Author" w:date="2019-05-25T23:34:00Z">
        <w:r>
          <w:rPr>
            <w:rFonts w:ascii="Helvetica" w:hAnsi="Helvetica"/>
            <w:lang w:val="en-GB"/>
          </w:rPr>
          <w:t xml:space="preserve">of Salmon iterations for DTU reproducibility assessment </w:t>
        </w:r>
      </w:ins>
      <w:r>
        <w:rPr>
          <w:rFonts w:ascii="Helvetica" w:hAnsi="Helvetica"/>
          <w:lang w:val="en-GB"/>
        </w:rPr>
        <w:t>was</w:t>
      </w:r>
      <w:ins w:id="403" w:author="Unknown Author" w:date="2019-06-02T16:55:00Z">
        <w:r>
          <w:rPr>
            <w:rFonts w:ascii="Helvetica" w:hAnsi="Helvetica"/>
            <w:lang w:val="en-GB"/>
          </w:rPr>
          <w:t xml:space="preserve"> then</w:t>
        </w:r>
      </w:ins>
      <w:r>
        <w:rPr>
          <w:rFonts w:ascii="Helvetica" w:hAnsi="Helvetica"/>
          <w:lang w:val="en-GB"/>
        </w:rPr>
        <w:t xml:space="preserve"> iterated 100 times for each replication level in the range 3 ≤ n ≤ 8. </w:t>
      </w:r>
      <w:del w:id="404" w:author="Unknown Author" w:date="2019-05-25T23:25:00Z">
        <w:r>
          <w:rPr>
            <w:rFonts w:ascii="Helvetica" w:hAnsi="Helvetica"/>
            <w:lang w:val="en-GB"/>
          </w:rPr>
          <w:delText>As the two groups are drawn from the same condition, any positive DTU calls must be considered to be false positives.</w:delText>
        </w:r>
      </w:del>
      <w:r>
        <w:rPr>
          <w:rFonts w:ascii="Helvetica" w:hAnsi="Helvetica"/>
          <w:lang w:val="en-GB"/>
        </w:rPr>
        <w:t xml:space="preserve"> For each iteration, we recorded the fraction of genes and transcripts that were reported as DTU, relative to the total number of genes or transcripts tested in that iteration. </w:t>
      </w:r>
      <w:bookmarkEnd w:id="385"/>
      <w:ins w:id="405" w:author="Unknown Author" w:date="2019-06-02T16:57:00Z">
        <w:r>
          <w:rPr>
            <w:rFonts w:ascii="Helvetica" w:hAnsi="Helvetica"/>
            <w:lang w:val="en-GB"/>
          </w:rPr>
          <w:t xml:space="preserve">As the two groups of samples are drawn from the same condition, any positive DTU calls </w:t>
        </w:r>
        <w:del w:id="406" w:author="Nicholas Schurch" w:date="2019-10-08T11:59:00Z">
          <w:r w:rsidDel="006A6D56">
            <w:rPr>
              <w:rFonts w:ascii="Helvetica" w:hAnsi="Helvetica"/>
              <w:lang w:val="en-GB"/>
            </w:rPr>
            <w:delText>must be considered to be</w:delText>
          </w:r>
        </w:del>
      </w:ins>
      <w:ins w:id="407" w:author="Nicholas Schurch" w:date="2019-10-08T11:59:00Z">
        <w:r w:rsidR="006A6D56">
          <w:rPr>
            <w:rFonts w:ascii="Helvetica" w:hAnsi="Helvetica"/>
            <w:lang w:val="en-GB"/>
          </w:rPr>
          <w:t>are necessarily</w:t>
        </w:r>
      </w:ins>
      <w:ins w:id="408" w:author="Unknown Author" w:date="2019-06-02T16:57:00Z">
        <w:r>
          <w:rPr>
            <w:rFonts w:ascii="Helvetica" w:hAnsi="Helvetica"/>
            <w:lang w:val="en-GB"/>
          </w:rPr>
          <w:t xml:space="preserve"> false positives </w:t>
        </w:r>
        <w:del w:id="409" w:author="Nicholas Schurch" w:date="2019-10-08T12:00:00Z">
          <w:r w:rsidDel="006A6D56">
            <w:rPr>
              <w:rFonts w:ascii="Helvetica" w:hAnsi="Helvetica"/>
              <w:lang w:val="en-GB"/>
            </w:rPr>
            <w:delText>with regards to the condition, as they would be an artifact of</w:delText>
          </w:r>
        </w:del>
      </w:ins>
      <w:ins w:id="410" w:author="Nicholas Schurch" w:date="2019-10-08T12:00:00Z">
        <w:r w:rsidR="006A6D56">
          <w:rPr>
            <w:rFonts w:ascii="Helvetica" w:hAnsi="Helvetica"/>
            <w:lang w:val="en-GB"/>
          </w:rPr>
          <w:t>resulting from</w:t>
        </w:r>
      </w:ins>
      <w:ins w:id="411" w:author="Unknown Author" w:date="2019-06-02T16:57:00Z">
        <w:r>
          <w:rPr>
            <w:rFonts w:ascii="Helvetica" w:hAnsi="Helvetica"/>
            <w:lang w:val="en-GB"/>
          </w:rPr>
          <w:t xml:space="preserve"> </w:t>
        </w:r>
      </w:ins>
      <w:ins w:id="412" w:author="Nicholas Schurch" w:date="2019-10-08T12:00:00Z">
        <w:r w:rsidR="006A6D56">
          <w:rPr>
            <w:rFonts w:ascii="Helvetica" w:hAnsi="Helvetica"/>
            <w:lang w:val="en-GB"/>
          </w:rPr>
          <w:t xml:space="preserve">a </w:t>
        </w:r>
      </w:ins>
      <w:ins w:id="413" w:author="Unknown Author" w:date="2019-06-02T16:57:00Z">
        <w:r>
          <w:rPr>
            <w:rFonts w:ascii="Helvetica" w:hAnsi="Helvetica"/>
            <w:lang w:val="en-GB"/>
          </w:rPr>
          <w:t xml:space="preserve">chance uneven segregation of the abundances pool. </w:t>
        </w:r>
      </w:ins>
      <w:ins w:id="414" w:author="Unknown Author" w:date="2019-08-17T15:16:00Z">
        <w:r>
          <w:rPr>
            <w:rFonts w:ascii="Helvetica" w:hAnsi="Helvetica"/>
            <w:lang w:val="en-GB"/>
          </w:rPr>
          <w:t>Except where otherwise stated, t</w:t>
        </w:r>
      </w:ins>
      <w:ins w:id="415" w:author="Unknown Author" w:date="2019-08-17T15:12:00Z">
        <w:r>
          <w:rPr>
            <w:rFonts w:ascii="Helvetica" w:hAnsi="Helvetica"/>
            <w:lang w:val="en-GB"/>
          </w:rPr>
          <w:t xml:space="preserve">he </w:t>
        </w:r>
        <w:bookmarkStart w:id="416" w:name="_Hlk21509864"/>
        <w:r>
          <w:rPr>
            <w:rFonts w:ascii="Helvetica" w:hAnsi="Helvetica"/>
            <w:lang w:val="en-GB"/>
          </w:rPr>
          <w:t>significance cut</w:t>
        </w:r>
      </w:ins>
      <w:ins w:id="417" w:author="Nicholas Schurch" w:date="2019-10-08T11:59:00Z">
        <w:r w:rsidR="006A6D56">
          <w:rPr>
            <w:rFonts w:ascii="Helvetica" w:hAnsi="Helvetica"/>
            <w:lang w:val="en-GB"/>
          </w:rPr>
          <w:t>-</w:t>
        </w:r>
      </w:ins>
      <w:ins w:id="418" w:author="Unknown Author" w:date="2019-08-17T15:12:00Z">
        <w:r>
          <w:rPr>
            <w:rFonts w:ascii="Helvetica" w:hAnsi="Helvetica"/>
            <w:lang w:val="en-GB"/>
          </w:rPr>
          <w:t>off was set at 0.05,</w:t>
        </w:r>
      </w:ins>
      <w:ins w:id="419" w:author="Unknown Author" w:date="2019-08-17T15:13:00Z">
        <w:r>
          <w:rPr>
            <w:rFonts w:ascii="Helvetica" w:hAnsi="Helvetica"/>
            <w:lang w:val="en-GB"/>
          </w:rPr>
          <w:t xml:space="preserve"> the abundance pre-filter was set at 5, the effect size threshold at 0.2, the quantification reproducibility at 0.95 and the replication reproducibility at 0.85. </w:t>
        </w:r>
      </w:ins>
      <w:bookmarkEnd w:id="416"/>
      <w:r>
        <w:rPr>
          <w:rFonts w:ascii="Helvetica" w:hAnsi="Helvetica"/>
          <w:lang w:val="en-GB"/>
        </w:rPr>
        <w:t xml:space="preserve">The commands and scripts used are available in the </w:t>
      </w:r>
      <w:ins w:id="420" w:author="Unknown Author" w:date="2019-06-09T21:58:00Z">
        <w:r>
          <w:rPr>
            <w:rFonts w:ascii="Helvetica" w:hAnsi="Helvetica"/>
            <w:lang w:val="en-GB"/>
          </w:rPr>
          <w:t xml:space="preserve">Extended Data </w:t>
        </w:r>
      </w:ins>
      <w:ins w:id="421" w:author="Unknown Author" w:date="2019-06-02T16:56:00Z">
        <w:r>
          <w:rPr>
            <w:rFonts w:ascii="Helvetica" w:hAnsi="Helvetica"/>
            <w:lang w:val="en-GB"/>
          </w:rPr>
          <w:t>analysis</w:t>
        </w:r>
      </w:ins>
      <w:del w:id="422" w:author="Unknown Author" w:date="2019-06-02T16:56:00Z">
        <w:r>
          <w:rPr>
            <w:rFonts w:ascii="Helvetica" w:hAnsi="Helvetica"/>
            <w:lang w:val="en-GB"/>
          </w:rPr>
          <w:delText>Supplementary</w:delText>
        </w:r>
      </w:del>
      <w:r>
        <w:rPr>
          <w:rFonts w:ascii="Helvetica" w:hAnsi="Helvetica"/>
          <w:lang w:val="en-GB"/>
        </w:rPr>
        <w:t xml:space="preserve"> scripts bundle</w:t>
      </w:r>
      <w:ins w:id="423" w:author="Unknown Author" w:date="2019-06-09T21:58:00Z">
        <w:r>
          <w:rPr>
            <w:rFonts w:ascii="Helvetica" w:hAnsi="Helvetica"/>
            <w:lang w:val="en-GB"/>
          </w:rPr>
          <w:t xml:space="preserve"> and Extended Data </w:t>
        </w:r>
      </w:ins>
      <w:ins w:id="424" w:author="Unknown Author" w:date="2019-08-17T15:54:00Z">
        <w:r>
          <w:rPr>
            <w:rFonts w:ascii="Helvetica" w:hAnsi="Helvetica"/>
            <w:lang w:val="en-GB"/>
          </w:rPr>
          <w:t>1</w:t>
        </w:r>
      </w:ins>
      <w:ins w:id="425" w:author="Unknown Author" w:date="2019-06-09T21:59:00Z">
        <w:r>
          <w:rPr>
            <w:rFonts w:ascii="Helvetica" w:hAnsi="Helvetica"/>
            <w:lang w:val="en-GB"/>
          </w:rPr>
          <w:t>.</w:t>
        </w:r>
      </w:ins>
    </w:p>
    <w:p w:rsidR="00A203D4" w:rsidRDefault="00A203D4">
      <w:pPr>
        <w:spacing w:line="240" w:lineRule="auto"/>
        <w:jc w:val="both"/>
        <w:rPr>
          <w:rFonts w:ascii="Helvetica" w:hAnsi="Helvetica"/>
          <w:sz w:val="16"/>
          <w:szCs w:val="16"/>
        </w:rPr>
      </w:pPr>
    </w:p>
    <w:p w:rsidR="00A203D4" w:rsidRDefault="00A31C93">
      <w:pPr>
        <w:pStyle w:val="para-first"/>
      </w:pPr>
      <w:del w:id="426" w:author="Unknown Author" w:date="2019-08-17T15:54:00Z">
        <w:r>
          <w:rPr>
            <w:rFonts w:ascii="Helvetica" w:hAnsi="Helvetica"/>
            <w:lang w:val="en-GB"/>
          </w:rPr>
          <w:delText>.</w:delText>
        </w:r>
      </w:del>
      <w:del w:id="427" w:author="Unknown Author" w:date="2019-06-09T21:59:00Z">
        <w:r>
          <w:rPr>
            <w:rFonts w:ascii="Helvetica" w:hAnsi="Helvetica"/>
            <w:lang w:val="en-GB"/>
          </w:rPr>
          <w:delText xml:space="preserve"> </w:delText>
        </w:r>
      </w:del>
      <w:del w:id="428" w:author="Unknown Author" w:date="2019-05-25T23:18:00Z">
        <w:r>
          <w:rPr>
            <w:rFonts w:ascii="Helvetica" w:hAnsi="Helvetica"/>
            <w:lang w:val="en-GB"/>
          </w:rPr>
          <w:delText>(</w:delText>
        </w:r>
      </w:del>
      <w:r>
        <w:fldChar w:fldCharType="begin"/>
      </w:r>
      <w:r>
        <w:instrText xml:space="preserve"> HYPERLINK "https://github.com/bartongroup/KF_RATs-manuscript" \h </w:instrText>
      </w:r>
      <w:r>
        <w:fldChar w:fldCharType="separate"/>
      </w:r>
      <w:del w:id="429" w:author="Unknown Author" w:date="2019-05-25T23:18:00Z">
        <w:r>
          <w:rPr>
            <w:rStyle w:val="InternetLink"/>
            <w:rFonts w:ascii="Helvetica" w:hAnsi="Helvetica"/>
            <w:lang w:val="en-GB"/>
          </w:rPr>
          <w:delText>https://github.com/bartongroup/KF_</w:delText>
        </w:r>
      </w:del>
      <w:r>
        <w:rPr>
          <w:rStyle w:val="InternetLink"/>
          <w:rFonts w:ascii="Helvetica" w:hAnsi="Helvetica"/>
          <w:lang w:val="en-GB"/>
        </w:rPr>
        <w:fldChar w:fldCharType="end"/>
      </w:r>
      <w:r>
        <w:fldChar w:fldCharType="begin"/>
      </w:r>
      <w:r>
        <w:instrText xml:space="preserve"> HYPERLINK "https://github.com/bartongroup/KF_RATs-manuscript" \h </w:instrText>
      </w:r>
      <w:r>
        <w:fldChar w:fldCharType="separate"/>
      </w:r>
      <w:del w:id="430" w:author="Unknown Author" w:date="2019-05-25T23:18:00Z">
        <w:r>
          <w:rPr>
            <w:rStyle w:val="InternetLink"/>
            <w:rFonts w:ascii="Helvetica" w:hAnsi="Helvetica"/>
            <w:i/>
            <w:lang w:val="en-GB"/>
          </w:rPr>
          <w:delText>RATs</w:delText>
        </w:r>
      </w:del>
      <w:r>
        <w:rPr>
          <w:rStyle w:val="InternetLink"/>
          <w:rFonts w:ascii="Helvetica" w:hAnsi="Helvetica"/>
          <w:i/>
          <w:lang w:val="en-GB"/>
        </w:rPr>
        <w:fldChar w:fldCharType="end"/>
      </w:r>
      <w:r>
        <w:fldChar w:fldCharType="begin"/>
      </w:r>
      <w:r>
        <w:instrText xml:space="preserve"> HYPERLINK "https://github.com/bartongroup/KF_RATs-manuscript" \h </w:instrText>
      </w:r>
      <w:r>
        <w:fldChar w:fldCharType="separate"/>
      </w:r>
      <w:del w:id="431" w:author="Unknown Author" w:date="2019-05-25T23:18:00Z">
        <w:r>
          <w:rPr>
            <w:rStyle w:val="InternetLink"/>
            <w:rFonts w:ascii="Helvetica" w:hAnsi="Helvetica"/>
            <w:lang w:val="en-GB"/>
          </w:rPr>
          <w:delText>-manuscript</w:delText>
        </w:r>
      </w:del>
      <w:r>
        <w:rPr>
          <w:rStyle w:val="InternetLink"/>
          <w:rFonts w:ascii="Helvetica" w:hAnsi="Helvetica"/>
          <w:lang w:val="en-GB"/>
        </w:rPr>
        <w:fldChar w:fldCharType="end"/>
      </w:r>
      <w:del w:id="432" w:author="Unknown Author" w:date="2019-05-25T23:18:00Z">
        <w:r>
          <w:rPr>
            <w:rFonts w:ascii="Helvetica" w:hAnsi="Helvetica"/>
            <w:lang w:val="en-GB"/>
          </w:rPr>
          <w:delText>)</w:delText>
        </w:r>
      </w:del>
      <w:r>
        <w:rPr>
          <w:rFonts w:ascii="Helvetica" w:hAnsi="Helvetica"/>
          <w:lang w:val="en-GB"/>
        </w:rPr>
        <w:t xml:space="preserve">Secondly, two simulated datasets </w:t>
      </w:r>
      <w:r>
        <w:fldChar w:fldCharType="begin"/>
      </w:r>
      <w:r>
        <w:instrText>ADDIN EN.CITE</w:instrText>
      </w:r>
      <w:r>
        <w:fldChar w:fldCharType="end"/>
      </w:r>
      <w:bookmarkStart w:id="433" w:name="__Fieldmark__11410_3434555421"/>
      <w:r>
        <w:fldChar w:fldCharType="begin"/>
      </w:r>
      <w:r>
        <w:rPr>
          <w:rFonts w:ascii="Helvetica" w:hAnsi="Helvetica"/>
        </w:rPr>
        <w:instrText>ADDIN EN.CITE.DATA</w:instrText>
      </w:r>
      <w:r>
        <w:rPr>
          <w:rFonts w:ascii="Helvetica" w:hAnsi="Helvetica"/>
        </w:rPr>
        <w:fldChar w:fldCharType="separate"/>
      </w:r>
      <w:bookmarkStart w:id="434" w:name="__Fieldmark__11427_3434555421"/>
      <w:bookmarkEnd w:id="433"/>
      <w:r>
        <w:rPr>
          <w:rFonts w:ascii="Helvetica" w:hAnsi="Helvetica"/>
          <w:lang w:val="en-GB"/>
        </w:rPr>
        <w:t>[</w:t>
      </w:r>
      <w:ins w:id="435" w:author="Froussios,Kimon" w:date="2019-10-10T14:36:00Z">
        <w:r w:rsidR="008E40B3">
          <w:rPr>
            <w:rFonts w:ascii="Helvetica" w:hAnsi="Helvetica"/>
            <w:lang w:val="en-GB"/>
          </w:rPr>
          <w:t>26</w:t>
        </w:r>
      </w:ins>
      <w:del w:id="436" w:author="Froussios,Kimon" w:date="2019-10-10T14:36:00Z">
        <w:r w:rsidDel="008E40B3">
          <w:rPr>
            <w:rFonts w:ascii="Helvetica" w:hAnsi="Helvetica"/>
            <w:lang w:val="en-GB"/>
          </w:rPr>
          <w:delText>3</w:delText>
        </w:r>
      </w:del>
      <w:ins w:id="437" w:author="Unknown Author" w:date="2019-05-25T22:36:00Z">
        <w:del w:id="438" w:author="Froussios,Kimon" w:date="2019-10-10T14:36:00Z">
          <w:r w:rsidDel="008E40B3">
            <w:rPr>
              <w:rFonts w:ascii="Helvetica" w:hAnsi="Helvetica"/>
              <w:lang w:val="en-GB"/>
            </w:rPr>
            <w:delText>2</w:delText>
          </w:r>
        </w:del>
      </w:ins>
      <w:del w:id="439" w:author="Unknown Author" w:date="2019-05-25T22:36:00Z">
        <w:r>
          <w:rPr>
            <w:rFonts w:ascii="Helvetica" w:hAnsi="Helvetica"/>
            <w:lang w:val="en-GB"/>
          </w:rPr>
          <w:delText>0</w:delText>
        </w:r>
      </w:del>
      <w:r>
        <w:rPr>
          <w:rFonts w:ascii="Helvetica" w:hAnsi="Helvetica"/>
          <w:lang w:val="en-GB"/>
        </w:rPr>
        <w:t>]</w:t>
      </w:r>
      <w:r>
        <w:fldChar w:fldCharType="end"/>
      </w:r>
      <w:bookmarkEnd w:id="434"/>
      <w:r>
        <w:rPr>
          <w:rFonts w:ascii="Helvetica" w:hAnsi="Helvetica"/>
          <w:lang w:val="en-GB"/>
        </w:rPr>
        <w:t xml:space="preserve"> were used to benchmark the sensitivity (</w:t>
      </w:r>
      <w:r>
        <w:rPr>
          <w:rFonts w:ascii="Helvetica" w:hAnsi="Helvetica"/>
          <w:i/>
          <w:lang w:val="en-GB"/>
        </w:rPr>
        <w:t>s</w:t>
      </w:r>
      <w:r>
        <w:rPr>
          <w:rFonts w:ascii="Helvetica" w:hAnsi="Helvetica"/>
          <w:lang w:val="en-GB"/>
        </w:rPr>
        <w:t xml:space="preserve">, the fraction of the 1000 DTU events actually detected), false discovery rate (FDR, the fraction of reported DTU events that is not part of the 1000 “real” events) and </w:t>
      </w:r>
      <w:ins w:id="440" w:author="Nicholas Schurch" w:date="2019-10-08T12:01:00Z">
        <w:r w:rsidR="006A6D56">
          <w:rPr>
            <w:rFonts w:ascii="Helvetica" w:hAnsi="Helvetica"/>
            <w:lang w:val="en-GB"/>
          </w:rPr>
          <w:t xml:space="preserve">the </w:t>
        </w:r>
      </w:ins>
      <w:r>
        <w:rPr>
          <w:rFonts w:ascii="Helvetica" w:hAnsi="Helvetica"/>
          <w:lang w:val="en-GB"/>
        </w:rPr>
        <w:t xml:space="preserve">Matthews correlation coefficient (MCC)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441" w:author="Unknown Author" w:date="2019-05-26T00:20:00Z">
        <w:r>
          <w:rPr>
            <w:rFonts w:ascii="Helvetica" w:hAnsi="Helvetica"/>
            <w:i/>
            <w:lang w:val="en-GB"/>
          </w:rPr>
          <w:t xml:space="preserve">, </w:t>
        </w:r>
      </w:ins>
      <w:del w:id="442" w:author="Unknown Author" w:date="2019-05-26T00:20:00Z">
        <w:r>
          <w:rPr>
            <w:rFonts w:ascii="Helvetica" w:hAnsi="Helvetica"/>
            <w:i/>
            <w:lang w:val="en-GB"/>
          </w:rPr>
          <w:delText xml:space="preserve"> and </w:delText>
        </w:r>
      </w:del>
      <w:proofErr w:type="spellStart"/>
      <w:r>
        <w:rPr>
          <w:rFonts w:ascii="Helvetica" w:hAnsi="Helvetica"/>
          <w:i/>
          <w:lang w:val="en-GB"/>
        </w:rPr>
        <w:t>DRIMSeq</w:t>
      </w:r>
      <w:proofErr w:type="spellEnd"/>
      <w:ins w:id="443" w:author="Unknown Author" w:date="2019-05-26T00:20: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r>
        <w:rPr>
          <w:rFonts w:ascii="Helvetica" w:hAnsi="Helvetica"/>
        </w:rPr>
        <w:t xml:space="preserve">The datasets were made </w:t>
      </w:r>
      <w:ins w:id="444" w:author="Unknown Author" w:date="2019-06-02T16:58:00Z">
        <w:r>
          <w:rPr>
            <w:rFonts w:ascii="Helvetica" w:hAnsi="Helvetica"/>
          </w:rPr>
          <w:t xml:space="preserve">up </w:t>
        </w:r>
      </w:ins>
      <w:r>
        <w:rPr>
          <w:rFonts w:ascii="Helvetica" w:hAnsi="Helvetica"/>
        </w:rPr>
        <w:t xml:space="preserve">of simulated RNA-seq reads based on the transcriptome annotation and </w:t>
      </w:r>
      <w:del w:id="445" w:author="Unknown Author" w:date="2019-05-27T22:14:00Z">
        <w:r>
          <w:rPr>
            <w:rFonts w:ascii="Helvetica" w:hAnsi="Helvetica"/>
          </w:rPr>
          <w:delText xml:space="preserve">to </w:delText>
        </w:r>
      </w:del>
      <w:r>
        <w:rPr>
          <w:rFonts w:ascii="Helvetica" w:hAnsi="Helvetica"/>
        </w:rPr>
        <w:t>match</w:t>
      </w:r>
      <w:ins w:id="446" w:author="Unknown Author" w:date="2019-05-27T22:14:00Z">
        <w:r>
          <w:rPr>
            <w:rFonts w:ascii="Helvetica" w:hAnsi="Helvetica"/>
          </w:rPr>
          <w:t>ing</w:t>
        </w:r>
      </w:ins>
      <w:r>
        <w:rPr>
          <w:rFonts w:ascii="Helvetica" w:hAnsi="Helvetica"/>
        </w:rPr>
        <w:t xml:space="preserve"> realistic RNA-seq transcript expression values. To create the second condition, the abundance values of the two most abundant transcript isoforms </w:t>
      </w:r>
      <w:del w:id="447" w:author="Unknown Author" w:date="2019-06-02T16:59:00Z">
        <w:r>
          <w:rPr>
            <w:rFonts w:ascii="Helvetica" w:hAnsi="Helvetica"/>
          </w:rPr>
          <w:delText xml:space="preserve">originating from a gene locus </w:delText>
        </w:r>
      </w:del>
      <w:ins w:id="448" w:author="Unknown Author" w:date="2019-06-02T16:59:00Z">
        <w:r>
          <w:rPr>
            <w:rFonts w:ascii="Helvetica" w:hAnsi="Helvetica"/>
          </w:rPr>
          <w:t>of each of</w:t>
        </w:r>
      </w:ins>
      <w:del w:id="449" w:author="Unknown Author" w:date="2019-06-02T16:59:00Z">
        <w:r>
          <w:rPr>
            <w:rFonts w:ascii="Helvetica" w:hAnsi="Helvetica"/>
          </w:rPr>
          <w:delText xml:space="preserve">were swapped for </w:delText>
        </w:r>
      </w:del>
      <w:r>
        <w:rPr>
          <w:rFonts w:ascii="Helvetica" w:hAnsi="Helvetica"/>
        </w:rPr>
        <w:t>1000 well-expressed coding gene loci</w:t>
      </w:r>
      <w:ins w:id="450" w:author="Unknown Author" w:date="2019-05-26T00:21:00Z">
        <w:r>
          <w:rPr>
            <w:rFonts w:ascii="Helvetica" w:hAnsi="Helvetica"/>
          </w:rPr>
          <w:t xml:space="preserve"> were swapped [</w:t>
        </w:r>
      </w:ins>
      <w:ins w:id="451" w:author="Froussios,Kimon" w:date="2019-10-10T14:37:00Z">
        <w:r w:rsidR="008E40B3">
          <w:rPr>
            <w:rFonts w:ascii="Helvetica" w:hAnsi="Helvetica"/>
          </w:rPr>
          <w:t>26</w:t>
        </w:r>
      </w:ins>
      <w:ins w:id="452" w:author="Unknown Author" w:date="2019-05-26T00:21:00Z">
        <w:del w:id="453" w:author="Froussios,Kimon" w:date="2019-10-10T14:37:00Z">
          <w:r w:rsidDel="008E40B3">
            <w:rPr>
              <w:rFonts w:ascii="Helvetica" w:hAnsi="Helvetica"/>
            </w:rPr>
            <w:delText>32</w:delText>
          </w:r>
        </w:del>
        <w:r>
          <w:rPr>
            <w:rFonts w:ascii="Helvetica" w:hAnsi="Helvetica"/>
          </w:rPr>
          <w:t>]</w:t>
        </w:r>
      </w:ins>
      <w:r>
        <w:rPr>
          <w:rFonts w:ascii="Helvetica" w:hAnsi="Helvetica"/>
        </w:rPr>
        <w:t>.</w:t>
      </w:r>
      <w:r>
        <w:rPr>
          <w:rFonts w:ascii="Helvetica" w:hAnsi="Helvetica"/>
          <w:lang w:val="en-GB"/>
        </w:rPr>
        <w:t xml:space="preserve"> The transcriptome annotation used for both </w:t>
      </w:r>
      <w:ins w:id="454" w:author="Unknown Author" w:date="2019-05-27T22:15:00Z">
        <w:r>
          <w:rPr>
            <w:rFonts w:ascii="Helvetica" w:hAnsi="Helvetica"/>
            <w:lang w:val="en-GB"/>
          </w:rPr>
          <w:t>h</w:t>
        </w:r>
      </w:ins>
      <w:del w:id="455" w:author="Unknown Author" w:date="2019-05-27T22:15:00Z">
        <w:r>
          <w:rPr>
            <w:rFonts w:ascii="Helvetica" w:hAnsi="Helvetica"/>
            <w:lang w:val="en-GB"/>
          </w:rPr>
          <w:delText>H</w:delText>
        </w:r>
      </w:del>
      <w:r>
        <w:rPr>
          <w:rFonts w:ascii="Helvetica" w:hAnsi="Helvetica"/>
          <w:lang w:val="en-GB"/>
        </w:rPr>
        <w:t xml:space="preserve">uman and </w:t>
      </w:r>
      <w:proofErr w:type="spellStart"/>
      <w:ins w:id="456" w:author="Unknown Author" w:date="2019-06-02T16:59:00Z">
        <w:r>
          <w:rPr>
            <w:rFonts w:ascii="Helvetica" w:hAnsi="Helvetica"/>
            <w:lang w:val="en-GB"/>
          </w:rPr>
          <w:t>fruit</w:t>
        </w:r>
      </w:ins>
      <w:r>
        <w:rPr>
          <w:rFonts w:ascii="Helvetica" w:hAnsi="Helvetica"/>
          <w:lang w:val="en-GB"/>
        </w:rPr>
        <w:t>fly</w:t>
      </w:r>
      <w:proofErr w:type="spellEnd"/>
      <w:r>
        <w:rPr>
          <w:rFonts w:ascii="Helvetica" w:hAnsi="Helvetica"/>
          <w:lang w:val="en-GB"/>
        </w:rPr>
        <w:t xml:space="preserve"> comprised only annotated protein</w:t>
      </w:r>
      <w:ins w:id="457" w:author="Unknown Author" w:date="2019-05-26T00:21:00Z">
        <w:r>
          <w:rPr>
            <w:rFonts w:ascii="Helvetica" w:hAnsi="Helvetica"/>
            <w:lang w:val="en-GB"/>
          </w:rPr>
          <w:t>-</w:t>
        </w:r>
      </w:ins>
      <w:del w:id="458" w:author="Unknown Author" w:date="2019-05-26T00:21:00Z">
        <w:r>
          <w:rPr>
            <w:rFonts w:ascii="Helvetica" w:hAnsi="Helvetica"/>
            <w:lang w:val="en-GB"/>
          </w:rPr>
          <w:delText xml:space="preserve"> </w:delText>
        </w:r>
      </w:del>
      <w:r>
        <w:rPr>
          <w:rFonts w:ascii="Helvetica" w:hAnsi="Helvetica"/>
          <w:lang w:val="en-GB"/>
        </w:rPr>
        <w:t>coding genes (13937 in the Drosophila, 20410 in the human) leaving a number of other c</w:t>
      </w:r>
      <w:ins w:id="459" w:author="Unknown Author" w:date="2019-05-27T22:15:00Z">
        <w:r>
          <w:rPr>
            <w:rFonts w:ascii="Helvetica" w:hAnsi="Helvetica"/>
            <w:lang w:val="en-GB"/>
          </w:rPr>
          <w:t>ategories</w:t>
        </w:r>
      </w:ins>
      <w:del w:id="460" w:author="Unknown Author" w:date="2019-05-27T22:15:00Z">
        <w:r>
          <w:rPr>
            <w:rFonts w:ascii="Helvetica" w:hAnsi="Helvetica"/>
            <w:lang w:val="en-GB"/>
          </w:rPr>
          <w:delText>lassifications</w:delText>
        </w:r>
      </w:del>
      <w:r>
        <w:rPr>
          <w:rFonts w:ascii="Helvetica" w:hAnsi="Helvetica"/>
          <w:lang w:val="en-GB"/>
        </w:rPr>
        <w:t xml:space="preserve"> of gene</w:t>
      </w:r>
      <w:ins w:id="461" w:author="Unknown Author" w:date="2019-05-27T22:15:00Z">
        <w:r>
          <w:rPr>
            <w:rFonts w:ascii="Helvetica" w:hAnsi="Helvetica"/>
            <w:lang w:val="en-GB"/>
          </w:rPr>
          <w:t>s</w:t>
        </w:r>
      </w:ins>
      <w:r>
        <w:rPr>
          <w:rFonts w:ascii="Helvetica" w:hAnsi="Helvetica"/>
          <w:lang w:val="en-GB"/>
        </w:rPr>
        <w:t xml:space="preserve"> unaccounted for (1745 in the Drosophila, 41483 in the human). These genes constitute a convenient negative set for simulation and should have no expression, save for any reads misallocated to them by the quantification tools. The simulated datasets were obtained from </w:t>
      </w:r>
      <w:proofErr w:type="spellStart"/>
      <w:r>
        <w:rPr>
          <w:rFonts w:ascii="Helvetica" w:hAnsi="Helvetica"/>
          <w:lang w:val="en-GB"/>
        </w:rPr>
        <w:t>ArrayExpress</w:t>
      </w:r>
      <w:proofErr w:type="spellEnd"/>
      <w:r>
        <w:rPr>
          <w:rStyle w:val="FootnoteAnchor"/>
          <w:rFonts w:ascii="Helvetica" w:hAnsi="Helvetica"/>
          <w:lang w:val="en-GB"/>
        </w:rPr>
        <w:footnoteReference w:id="2"/>
      </w:r>
      <w:r>
        <w:rPr>
          <w:rFonts w:ascii="Helvetica" w:hAnsi="Helvetica"/>
          <w:lang w:val="en-GB"/>
        </w:rPr>
        <w:t xml:space="preserve"> and quantified with both </w:t>
      </w:r>
      <w:proofErr w:type="spellStart"/>
      <w:r>
        <w:rPr>
          <w:rFonts w:ascii="Helvetica" w:hAnsi="Helvetica"/>
          <w:i/>
          <w:lang w:val="en-GB"/>
        </w:rPr>
        <w:t>Kallisto</w:t>
      </w:r>
      <w:proofErr w:type="spellEnd"/>
      <w:r>
        <w:rPr>
          <w:rFonts w:ascii="Helvetica" w:hAnsi="Helvetica"/>
          <w:lang w:val="en-GB"/>
        </w:rPr>
        <w:t xml:space="preserve"> (version 0.44; </w:t>
      </w:r>
      <w:r>
        <w:fldChar w:fldCharType="begin"/>
      </w:r>
      <w:r>
        <w:instrText>ADDIN EN.CITE</w:instrText>
      </w:r>
      <w:r>
        <w:fldChar w:fldCharType="end"/>
      </w:r>
      <w:bookmarkStart w:id="463" w:name="__Fieldmark__11591_3434555421"/>
      <w:r>
        <w:fldChar w:fldCharType="begin"/>
      </w:r>
      <w:r>
        <w:rPr>
          <w:rFonts w:ascii="Helvetica" w:hAnsi="Helvetica"/>
        </w:rPr>
        <w:instrText>ADDIN EN.CITE.DATA</w:instrText>
      </w:r>
      <w:r>
        <w:rPr>
          <w:rFonts w:ascii="Helvetica" w:hAnsi="Helvetica"/>
        </w:rPr>
        <w:fldChar w:fldCharType="separate"/>
      </w:r>
      <w:bookmarkStart w:id="464" w:name="__Fieldmark__11596_3434555421"/>
      <w:bookmarkEnd w:id="463"/>
      <w:r>
        <w:rPr>
          <w:rFonts w:ascii="Helvetica" w:hAnsi="Helvetica"/>
          <w:lang w:val="en-GB"/>
        </w:rPr>
        <w:t>[11]</w:t>
      </w:r>
      <w:r>
        <w:fldChar w:fldCharType="end"/>
      </w:r>
      <w:bookmarkEnd w:id="464"/>
      <w:r>
        <w:rPr>
          <w:rFonts w:ascii="Helvetica" w:hAnsi="Helvetica"/>
          <w:lang w:val="en-GB"/>
        </w:rPr>
        <w:t xml:space="preserve"> and </w:t>
      </w:r>
      <w:r>
        <w:rPr>
          <w:rFonts w:ascii="Helvetica" w:hAnsi="Helvetica"/>
          <w:i/>
          <w:lang w:val="en-GB"/>
        </w:rPr>
        <w:t>Salmon</w:t>
      </w:r>
      <w:r>
        <w:rPr>
          <w:rFonts w:ascii="Helvetica" w:hAnsi="Helvetica"/>
          <w:lang w:val="en-GB"/>
        </w:rPr>
        <w:t xml:space="preserve"> (version 0.9.1; </w:t>
      </w:r>
      <w:r>
        <w:fldChar w:fldCharType="begin"/>
      </w:r>
      <w:r>
        <w:rPr>
          <w:rFonts w:ascii="Helvetica" w:hAnsi="Helvetica"/>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rPr>
        <w:fldChar w:fldCharType="separate"/>
      </w:r>
      <w:bookmarkStart w:id="465" w:name="__Fieldmark__11607_3434555421"/>
      <w:r>
        <w:rPr>
          <w:rFonts w:ascii="Helvetica" w:hAnsi="Helvetica"/>
          <w:lang w:val="en-GB"/>
        </w:rPr>
        <w:t>[14]</w:t>
      </w:r>
      <w:r>
        <w:fldChar w:fldCharType="end"/>
      </w:r>
      <w:bookmarkEnd w:id="465"/>
      <w:r>
        <w:rPr>
          <w:rFonts w:ascii="Helvetica" w:hAnsi="Helvetica"/>
          <w:lang w:val="en-GB"/>
        </w:rPr>
        <w:t xml:space="preserve"> using the respective complete annotations that match the simulation of the datasets (</w:t>
      </w:r>
      <w:proofErr w:type="spellStart"/>
      <w:r>
        <w:rPr>
          <w:rFonts w:ascii="Helvetica" w:hAnsi="Helvetica"/>
          <w:lang w:val="en-GB"/>
        </w:rPr>
        <w:t>Ensembl</w:t>
      </w:r>
      <w:proofErr w:type="spellEnd"/>
      <w:r>
        <w:rPr>
          <w:rFonts w:ascii="Helvetica" w:hAnsi="Helvetica"/>
          <w:lang w:val="en-GB"/>
        </w:rPr>
        <w:t xml:space="preserve"> v70 for the Drosophila and </w:t>
      </w:r>
      <w:proofErr w:type="spellStart"/>
      <w:r>
        <w:rPr>
          <w:rFonts w:ascii="Helvetica" w:hAnsi="Helvetica"/>
          <w:lang w:val="en-GB"/>
        </w:rPr>
        <w:t>Ensembl</w:t>
      </w:r>
      <w:proofErr w:type="spellEnd"/>
      <w:r>
        <w:rPr>
          <w:rFonts w:ascii="Helvetica" w:hAnsi="Helvetica"/>
          <w:lang w:val="en-GB"/>
        </w:rPr>
        <w:t xml:space="preserve"> v71 for the human; </w:t>
      </w:r>
      <w:r>
        <w:fldChar w:fldCharType="begin"/>
      </w:r>
      <w:r>
        <w:instrText>ADDIN EN.CITE</w:instrText>
      </w:r>
      <w:r>
        <w:fldChar w:fldCharType="end"/>
      </w:r>
      <w:bookmarkStart w:id="466" w:name="__Fieldmark__11612_3434555421"/>
      <w:r>
        <w:fldChar w:fldCharType="begin"/>
      </w:r>
      <w:r>
        <w:rPr>
          <w:rFonts w:ascii="Helvetica" w:hAnsi="Helvetica"/>
        </w:rPr>
        <w:instrText>ADDIN EN.CITE.DATA</w:instrText>
      </w:r>
      <w:r>
        <w:rPr>
          <w:rFonts w:ascii="Helvetica" w:hAnsi="Helvetica"/>
        </w:rPr>
        <w:fldChar w:fldCharType="separate"/>
      </w:r>
      <w:bookmarkStart w:id="467" w:name="__Fieldmark__11629_3434555421"/>
      <w:bookmarkEnd w:id="466"/>
      <w:r>
        <w:rPr>
          <w:rFonts w:ascii="Helvetica" w:hAnsi="Helvetica"/>
          <w:lang w:val="en-GB"/>
        </w:rPr>
        <w:t>[</w:t>
      </w:r>
      <w:ins w:id="468" w:author="Froussios,Kimon" w:date="2019-10-10T14:37:00Z">
        <w:r w:rsidR="008E40B3">
          <w:rPr>
            <w:rFonts w:ascii="Helvetica" w:hAnsi="Helvetica"/>
            <w:lang w:val="en-GB"/>
          </w:rPr>
          <w:t>26</w:t>
        </w:r>
      </w:ins>
      <w:del w:id="469" w:author="Froussios,Kimon" w:date="2019-10-10T14:37:00Z">
        <w:r w:rsidDel="008E40B3">
          <w:rPr>
            <w:rFonts w:ascii="Helvetica" w:hAnsi="Helvetica"/>
            <w:lang w:val="en-GB"/>
          </w:rPr>
          <w:delText>3</w:delText>
        </w:r>
      </w:del>
      <w:ins w:id="470" w:author="Unknown Author" w:date="2019-05-25T22:37:00Z">
        <w:del w:id="471" w:author="Froussios,Kimon" w:date="2019-10-10T14:37:00Z">
          <w:r w:rsidDel="008E40B3">
            <w:rPr>
              <w:rFonts w:ascii="Helvetica" w:hAnsi="Helvetica"/>
              <w:lang w:val="en-GB"/>
            </w:rPr>
            <w:delText>2</w:delText>
          </w:r>
        </w:del>
      </w:ins>
      <w:del w:id="472" w:author="Unknown Author" w:date="2019-05-25T22:37:00Z">
        <w:r>
          <w:rPr>
            <w:rFonts w:ascii="Helvetica" w:hAnsi="Helvetica"/>
            <w:lang w:val="en-GB"/>
          </w:rPr>
          <w:delText>0</w:delText>
        </w:r>
      </w:del>
      <w:r>
        <w:rPr>
          <w:rFonts w:ascii="Helvetica" w:hAnsi="Helvetica"/>
          <w:lang w:val="en-GB"/>
        </w:rPr>
        <w:t>]</w:t>
      </w:r>
      <w:r>
        <w:fldChar w:fldCharType="end"/>
      </w:r>
      <w:bookmarkEnd w:id="467"/>
      <w:r>
        <w:rPr>
          <w:rFonts w:ascii="Helvetica" w:hAnsi="Helvetica"/>
          <w:lang w:val="en-GB"/>
        </w:rPr>
        <w:t xml:space="preserve">). The sensitivity, FDR and MCC were measured for a range of comparable parameters between </w:t>
      </w:r>
      <w:r>
        <w:rPr>
          <w:rFonts w:ascii="Helvetica" w:hAnsi="Helvetica"/>
          <w:i/>
          <w:lang w:val="en-GB"/>
        </w:rPr>
        <w:t>RATs</w:t>
      </w:r>
      <w:r>
        <w:rPr>
          <w:rFonts w:ascii="Helvetica" w:hAnsi="Helvetica"/>
          <w:lang w:val="en-GB"/>
        </w:rPr>
        <w:t xml:space="preserve"> (v0.6.4), </w:t>
      </w:r>
      <w:r>
        <w:rPr>
          <w:rFonts w:ascii="Helvetica" w:hAnsi="Helvetica"/>
          <w:i/>
          <w:lang w:val="en-GB"/>
        </w:rPr>
        <w:t>SUPPA2</w:t>
      </w:r>
      <w:ins w:id="473" w:author="Unknown Author" w:date="2019-05-26T00:22:00Z">
        <w:r>
          <w:rPr>
            <w:rFonts w:ascii="Helvetica" w:hAnsi="Helvetica"/>
            <w:i/>
            <w:lang w:val="en-GB"/>
          </w:rPr>
          <w:t>,</w:t>
        </w:r>
      </w:ins>
      <w:del w:id="474" w:author="Unknown Author" w:date="2019-05-26T00:22:00Z">
        <w:r>
          <w:rPr>
            <w:rFonts w:ascii="Helvetica" w:hAnsi="Helvetica"/>
            <w:i/>
            <w:lang w:val="en-GB"/>
          </w:rPr>
          <w:delText xml:space="preserve"> and</w:delText>
        </w:r>
      </w:del>
      <w:r>
        <w:rPr>
          <w:rFonts w:ascii="Helvetica" w:hAnsi="Helvetica"/>
          <w:lang w:val="en-GB"/>
        </w:rPr>
        <w:t xml:space="preserve"> </w:t>
      </w:r>
      <w:proofErr w:type="spellStart"/>
      <w:r>
        <w:rPr>
          <w:rFonts w:ascii="Helvetica" w:hAnsi="Helvetica"/>
          <w:i/>
          <w:lang w:val="en-GB"/>
        </w:rPr>
        <w:t>DRIMSeq</w:t>
      </w:r>
      <w:proofErr w:type="spellEnd"/>
      <w:ins w:id="475" w:author="Unknown Author" w:date="2019-05-26T00:22: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ins w:id="476" w:author="Unknown Author" w:date="2019-05-26T00:22:00Z">
        <w:r>
          <w:rPr>
            <w:rFonts w:ascii="Helvetica" w:hAnsi="Helvetica"/>
            <w:lang w:val="en-GB"/>
          </w:rPr>
          <w:t xml:space="preserve">Where available, the built-in </w:t>
        </w:r>
      </w:ins>
      <w:del w:id="477" w:author="Unknown Author" w:date="2019-05-26T00:23:00Z">
        <w:r>
          <w:rPr>
            <w:rFonts w:ascii="Helvetica" w:hAnsi="Helvetica"/>
            <w:lang w:val="en-GB"/>
          </w:rPr>
          <w:delText xml:space="preserve">No </w:delText>
        </w:r>
      </w:del>
      <w:r>
        <w:rPr>
          <w:rFonts w:ascii="Helvetica" w:hAnsi="Helvetica"/>
          <w:lang w:val="en-GB"/>
        </w:rPr>
        <w:t xml:space="preserve">transcript abundance pre-filter was </w:t>
      </w:r>
      <w:ins w:id="478" w:author="Unknown Author" w:date="2019-05-26T00:23:00Z">
        <w:r>
          <w:rPr>
            <w:rFonts w:ascii="Helvetica" w:hAnsi="Helvetica"/>
            <w:lang w:val="en-GB"/>
          </w:rPr>
          <w:t>set to keep only transcripts with abundance greater than 0, 10 or 50</w:t>
        </w:r>
      </w:ins>
      <w:ins w:id="479" w:author="Unknown Author" w:date="2019-05-27T22:16:00Z">
        <w:r>
          <w:rPr>
            <w:rFonts w:ascii="Helvetica" w:hAnsi="Helvetica"/>
            <w:lang w:val="en-GB"/>
          </w:rPr>
          <w:t xml:space="preserve"> normalised read counts</w:t>
        </w:r>
      </w:ins>
      <w:ins w:id="480" w:author="Unknown Author" w:date="2019-08-17T15:52:00Z">
        <w:r>
          <w:rPr>
            <w:rFonts w:ascii="Helvetica" w:hAnsi="Helvetica"/>
            <w:lang w:val="en-GB"/>
          </w:rPr>
          <w:t xml:space="preserve">. </w:t>
        </w:r>
      </w:ins>
      <w:proofErr w:type="spellStart"/>
      <w:ins w:id="481" w:author="Unknown Author" w:date="2019-06-09T15:06:00Z">
        <w:r>
          <w:rPr>
            <w:rFonts w:ascii="Helvetica" w:hAnsi="Helvetica"/>
            <w:lang w:val="en-GB"/>
          </w:rPr>
          <w:t>DEXSeq</w:t>
        </w:r>
        <w:proofErr w:type="spellEnd"/>
        <w:r>
          <w:rPr>
            <w:rFonts w:ascii="Helvetica" w:hAnsi="Helvetica"/>
            <w:lang w:val="en-GB"/>
          </w:rPr>
          <w:t xml:space="preserve"> does not offer this type of pre-filter as a runtime option, so it was emulated by editing</w:t>
        </w:r>
        <w:del w:id="482" w:author="Nicholas Schurch" w:date="2019-10-08T12:02:00Z">
          <w:r w:rsidDel="006A6D56">
            <w:rPr>
              <w:rFonts w:ascii="Helvetica" w:hAnsi="Helvetica"/>
              <w:lang w:val="en-GB"/>
            </w:rPr>
            <w:delText xml:space="preserve"> </w:delText>
          </w:r>
        </w:del>
        <w:r>
          <w:rPr>
            <w:rFonts w:ascii="Helvetica" w:hAnsi="Helvetica"/>
            <w:lang w:val="en-GB"/>
          </w:rPr>
          <w:t xml:space="preserve"> the data to replace non-qualifying abundances with 0.</w:t>
        </w:r>
      </w:ins>
      <w:ins w:id="483" w:author="Unknown Author" w:date="2019-06-09T15:07:00Z">
        <w:r>
          <w:rPr>
            <w:rFonts w:ascii="Helvetica" w:hAnsi="Helvetica"/>
            <w:lang w:val="en-GB"/>
          </w:rPr>
          <w:t xml:space="preserve"> </w:t>
        </w:r>
      </w:ins>
      <w:ins w:id="484" w:author="Unknown Author" w:date="2019-06-09T15:08:00Z">
        <w:del w:id="485" w:author="Nicholas Schurch" w:date="2019-10-08T12:02:00Z">
          <w:r w:rsidDel="00E47611">
            <w:rPr>
              <w:rFonts w:ascii="Helvetica" w:hAnsi="Helvetica"/>
              <w:lang w:val="en-GB"/>
            </w:rPr>
            <w:delText xml:space="preserve">This may, however, affect estimation of distribution parameters and is not ideal. </w:delText>
          </w:r>
        </w:del>
      </w:ins>
      <w:del w:id="486" w:author="Nicholas Schurch" w:date="2019-10-08T12:02:00Z">
        <w:r w:rsidDel="00E47611">
          <w:rPr>
            <w:rFonts w:ascii="Helvetica" w:hAnsi="Helvetica"/>
            <w:lang w:val="en-GB"/>
          </w:rPr>
          <w:delText xml:space="preserve">, andimposed on any of the three DTU tools </w:delText>
        </w:r>
      </w:del>
      <w:del w:id="487" w:author="Unknown Author" w:date="2019-06-09T15:08:00Z">
        <w:r>
          <w:rPr>
            <w:rFonts w:ascii="Helvetica" w:hAnsi="Helvetica"/>
            <w:lang w:val="en-GB"/>
          </w:rPr>
          <w:delText>t</w:delText>
        </w:r>
      </w:del>
      <w:ins w:id="488" w:author="Unknown Author" w:date="2019-06-09T15:08:00Z">
        <w:r>
          <w:rPr>
            <w:rFonts w:ascii="Helvetica" w:hAnsi="Helvetica"/>
            <w:lang w:val="en-GB"/>
          </w:rPr>
          <w:t>T</w:t>
        </w:r>
      </w:ins>
      <w:r>
        <w:rPr>
          <w:rFonts w:ascii="Helvetica" w:hAnsi="Helvetica"/>
          <w:lang w:val="en-GB"/>
        </w:rPr>
        <w:t xml:space="preserve">he significance level was set to 0.05 for all runs. </w:t>
      </w:r>
      <w:ins w:id="489" w:author="Unknown Author" w:date="2019-05-26T00:24:00Z">
        <w:r>
          <w:rPr>
            <w:rFonts w:ascii="Helvetica" w:hAnsi="Helvetica"/>
            <w:lang w:val="en-GB"/>
          </w:rPr>
          <w:t xml:space="preserve">Where proportion </w:t>
        </w:r>
        <w:del w:id="490" w:author="Nicholas Schurch" w:date="2019-10-08T12:01:00Z">
          <w:r w:rsidDel="006A6D56">
            <w:rPr>
              <w:rFonts w:ascii="Helvetica" w:hAnsi="Helvetica"/>
              <w:lang w:val="en-GB"/>
            </w:rPr>
            <w:delText>diffference</w:delText>
          </w:r>
        </w:del>
      </w:ins>
      <w:ins w:id="491" w:author="Nicholas Schurch" w:date="2019-10-08T12:01:00Z">
        <w:r w:rsidR="006A6D56">
          <w:rPr>
            <w:rFonts w:ascii="Helvetica" w:hAnsi="Helvetica"/>
            <w:lang w:val="en-GB"/>
          </w:rPr>
          <w:t>difference</w:t>
        </w:r>
      </w:ins>
      <w:ins w:id="492" w:author="Unknown Author" w:date="2019-05-26T00:24:00Z">
        <w:r>
          <w:rPr>
            <w:rFonts w:ascii="Helvetica" w:hAnsi="Helvetica"/>
            <w:lang w:val="en-GB"/>
          </w:rPr>
          <w:t xml:space="preserve"> (</w:t>
        </w:r>
      </w:ins>
      <w:ins w:id="493" w:author="Nicholas Schurch" w:date="2019-10-08T12:02:00Z">
        <w:r w:rsidR="00E47611">
          <w:rPr>
            <w:rFonts w:ascii="Helvetica" w:hAnsi="Helvetica"/>
            <w:lang w:val="en-GB"/>
          </w:rPr>
          <w:t xml:space="preserve">aka, </w:t>
        </w:r>
      </w:ins>
      <w:ins w:id="494" w:author="Unknown Author" w:date="2019-05-26T00:24:00Z">
        <w:r>
          <w:rPr>
            <w:rFonts w:ascii="Helvetica" w:hAnsi="Helvetica"/>
            <w:lang w:val="en-GB"/>
          </w:rPr>
          <w:t xml:space="preserve">effect size) was available as a pre-filter, it was not used. Instead, effect size </w:t>
        </w:r>
      </w:ins>
      <w:ins w:id="495" w:author="Nicholas Schurch" w:date="2019-10-08T12:03:00Z">
        <w:r w:rsidR="00E47611">
          <w:rPr>
            <w:rFonts w:ascii="Helvetica" w:hAnsi="Helvetica"/>
            <w:lang w:val="en-GB"/>
          </w:rPr>
          <w:t xml:space="preserve">filtering </w:t>
        </w:r>
      </w:ins>
      <w:ins w:id="496" w:author="Unknown Author" w:date="2019-05-26T00:24:00Z">
        <w:r>
          <w:rPr>
            <w:rFonts w:ascii="Helvetica" w:hAnsi="Helvetica"/>
            <w:lang w:val="en-GB"/>
          </w:rPr>
          <w:t>was applied after statistical testing</w:t>
        </w:r>
      </w:ins>
      <w:del w:id="497" w:author="Unknown Author" w:date="2019-05-26T00:26:00Z">
        <w:r>
          <w:rPr>
            <w:rFonts w:ascii="Helvetica" w:hAnsi="Helvetica"/>
            <w:lang w:val="en-GB"/>
          </w:rPr>
          <w:delText xml:space="preserve">For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SUPPA2</w:delText>
        </w:r>
        <w:r>
          <w:rPr>
            <w:rFonts w:ascii="Helvetica" w:hAnsi="Helvetica"/>
            <w:lang w:val="en-GB"/>
          </w:rPr>
          <w:delText>, three thresholds for the effect size (difference in proportion) were tested; the</w:delText>
        </w:r>
      </w:del>
      <w:ins w:id="498" w:author="Unknown Author" w:date="2019-05-26T00:26:00Z">
        <w:r>
          <w:rPr>
            <w:rFonts w:ascii="Helvetica" w:hAnsi="Helvetica"/>
            <w:lang w:val="en-GB"/>
          </w:rPr>
          <w:t>, filtering out DTU hits with effect size below</w:t>
        </w:r>
      </w:ins>
      <w:r>
        <w:rPr>
          <w:rFonts w:ascii="Helvetica" w:hAnsi="Helvetica"/>
          <w:lang w:val="en-GB"/>
        </w:rPr>
        <w:t xml:space="preserve"> </w:t>
      </w:r>
      <w:proofErr w:type="spellStart"/>
      <w:r>
        <w:rPr>
          <w:rFonts w:ascii="Helvetica" w:hAnsi="Helvetica"/>
          <w:i/>
          <w:lang w:val="en-GB"/>
        </w:rPr>
        <w:t>RATs</w:t>
      </w:r>
      <w:r>
        <w:rPr>
          <w:rFonts w:ascii="Helvetica" w:hAnsi="Helvetica"/>
          <w:lang w:val="en-GB"/>
        </w:rPr>
        <w:t>’</w:t>
      </w:r>
      <w:proofErr w:type="spellEnd"/>
      <w:r>
        <w:rPr>
          <w:rFonts w:ascii="Helvetica" w:hAnsi="Helvetica"/>
          <w:lang w:val="en-GB"/>
        </w:rPr>
        <w:t xml:space="preserve"> current default of 0.2, a</w:t>
      </w:r>
      <w:ins w:id="499" w:author="Unknown Author" w:date="2019-05-26T00:26:00Z">
        <w:r>
          <w:rPr>
            <w:rFonts w:ascii="Helvetica" w:hAnsi="Helvetica"/>
            <w:lang w:val="en-GB"/>
          </w:rPr>
          <w:t>s</w:t>
        </w:r>
      </w:ins>
      <w:del w:id="500" w:author="Unknown Author" w:date="2019-05-26T00:26:00Z">
        <w:r>
          <w:rPr>
            <w:rFonts w:ascii="Helvetica" w:hAnsi="Helvetica"/>
            <w:lang w:val="en-GB"/>
          </w:rPr>
          <w:delText>nd</w:delText>
        </w:r>
      </w:del>
      <w:r>
        <w:rPr>
          <w:rFonts w:ascii="Helvetica" w:hAnsi="Helvetica"/>
          <w:lang w:val="en-GB"/>
        </w:rPr>
        <w:t xml:space="preserve"> </w:t>
      </w:r>
      <w:ins w:id="501" w:author="Unknown Author" w:date="2019-05-26T00:26:00Z">
        <w:r>
          <w:rPr>
            <w:rFonts w:ascii="Helvetica" w:hAnsi="Helvetica"/>
            <w:lang w:val="en-GB"/>
          </w:rPr>
          <w:t xml:space="preserve">well as the </w:t>
        </w:r>
      </w:ins>
      <w:r>
        <w:rPr>
          <w:rFonts w:ascii="Helvetica" w:hAnsi="Helvetica"/>
          <w:lang w:val="en-GB"/>
        </w:rPr>
        <w:t xml:space="preserve">more permissive values 0.1 </w:t>
      </w:r>
      <w:ins w:id="502" w:author="Unknown Author" w:date="2019-05-26T00:27:00Z">
        <w:r>
          <w:rPr>
            <w:rFonts w:ascii="Helvetica" w:hAnsi="Helvetica"/>
            <w:lang w:val="en-GB"/>
          </w:rPr>
          <w:t>and</w:t>
        </w:r>
      </w:ins>
      <w:del w:id="503" w:author="Unknown Author" w:date="2019-05-26T00:27:00Z">
        <w:r>
          <w:rPr>
            <w:rFonts w:ascii="Helvetica" w:hAnsi="Helvetica"/>
            <w:lang w:val="en-GB"/>
          </w:rPr>
          <w:delText>&amp;</w:delText>
        </w:r>
      </w:del>
      <w:r>
        <w:rPr>
          <w:rFonts w:ascii="Helvetica" w:hAnsi="Helvetica"/>
          <w:lang w:val="en-GB"/>
        </w:rPr>
        <w:t xml:space="preserve"> 0.05. </w:t>
      </w:r>
      <w:ins w:id="504" w:author="Unknown Author" w:date="2019-05-26T00:30:00Z">
        <w:r>
          <w:rPr>
            <w:rFonts w:ascii="Helvetica" w:hAnsi="Helvetica"/>
            <w:lang w:val="en-GB"/>
          </w:rPr>
          <w:t xml:space="preserve">For SUPPA2 this was straight-forward to implement, as the </w:t>
        </w:r>
        <w:proofErr w:type="spellStart"/>
        <w:r>
          <w:rPr>
            <w:rFonts w:ascii="Helvetica" w:hAnsi="Helvetica"/>
            <w:lang w:val="en-GB"/>
          </w:rPr>
          <w:t>dPSI</w:t>
        </w:r>
        <w:proofErr w:type="spellEnd"/>
        <w:r>
          <w:rPr>
            <w:rFonts w:ascii="Helvetica" w:hAnsi="Helvetica"/>
            <w:lang w:val="en-GB"/>
          </w:rPr>
          <w:t xml:space="preserve"> is listed in the results. On the contrary, </w:t>
        </w:r>
        <w:proofErr w:type="spellStart"/>
        <w:r w:rsidRPr="006A6D56">
          <w:rPr>
            <w:rFonts w:ascii="Helvetica" w:hAnsi="Helvetica"/>
            <w:i/>
            <w:iCs/>
            <w:lang w:val="en-GB"/>
            <w:rPrChange w:id="505" w:author="Nicholas Schurch" w:date="2019-10-08T12:01:00Z">
              <w:rPr>
                <w:rFonts w:ascii="Helvetica" w:hAnsi="Helvetica"/>
                <w:lang w:val="en-GB"/>
              </w:rPr>
            </w:rPrChange>
          </w:rPr>
          <w:t>DRIMSeq</w:t>
        </w:r>
        <w:proofErr w:type="spellEnd"/>
        <w:r>
          <w:rPr>
            <w:rFonts w:ascii="Helvetica" w:hAnsi="Helvetica"/>
            <w:lang w:val="en-GB"/>
          </w:rPr>
          <w:t xml:space="preserve"> and </w:t>
        </w:r>
        <w:proofErr w:type="spellStart"/>
        <w:r w:rsidRPr="006A6D56">
          <w:rPr>
            <w:rFonts w:ascii="Helvetica" w:hAnsi="Helvetica"/>
            <w:i/>
            <w:iCs/>
            <w:lang w:val="en-GB"/>
            <w:rPrChange w:id="506" w:author="Nicholas Schurch" w:date="2019-10-08T12:01:00Z">
              <w:rPr>
                <w:rFonts w:ascii="Helvetica" w:hAnsi="Helvetica"/>
                <w:lang w:val="en-GB"/>
              </w:rPr>
            </w:rPrChange>
          </w:rPr>
          <w:t>DEXSeq</w:t>
        </w:r>
        <w:proofErr w:type="spellEnd"/>
        <w:r>
          <w:rPr>
            <w:rFonts w:ascii="Helvetica" w:hAnsi="Helvetica"/>
            <w:lang w:val="en-GB"/>
          </w:rPr>
          <w:t xml:space="preserve"> do not list this effect size in their results, necessitating</w:t>
        </w:r>
      </w:ins>
      <w:ins w:id="507" w:author="Unknown Author" w:date="2019-05-26T00:31:00Z">
        <w:r>
          <w:rPr>
            <w:rFonts w:ascii="Helvetica" w:hAnsi="Helvetica"/>
            <w:lang w:val="en-GB"/>
          </w:rPr>
          <w:t xml:space="preserve"> a more involved procedure of accessing the counts in the raw output object and explicitly making the necessary calculation</w:t>
        </w:r>
      </w:ins>
      <w:ins w:id="508" w:author="Nicholas Schurch" w:date="2019-10-08T12:03:00Z">
        <w:r w:rsidR="00E47611">
          <w:rPr>
            <w:rFonts w:ascii="Helvetica" w:hAnsi="Helvetica"/>
            <w:lang w:val="en-GB"/>
          </w:rPr>
          <w:t>s</w:t>
        </w:r>
      </w:ins>
      <w:ins w:id="509" w:author="Unknown Author" w:date="2019-05-26T00:31:00Z">
        <w:del w:id="510" w:author="Nicholas Schurch" w:date="2019-10-08T12:03:00Z">
          <w:r w:rsidDel="00E47611">
            <w:rPr>
              <w:rFonts w:ascii="Helvetica" w:hAnsi="Helvetica"/>
              <w:lang w:val="en-GB"/>
            </w:rPr>
            <w:delText>s</w:delText>
          </w:r>
        </w:del>
        <w:r>
          <w:rPr>
            <w:rFonts w:ascii="Helvetica" w:hAnsi="Helvetica"/>
            <w:lang w:val="en-GB"/>
          </w:rPr>
          <w:t xml:space="preserve">. </w:t>
        </w:r>
      </w:ins>
      <w:del w:id="511" w:author="Unknown Author" w:date="2019-05-26T00:27:00Z">
        <w:r>
          <w:rPr>
            <w:rFonts w:ascii="Helvetica" w:hAnsi="Helvetica"/>
            <w:lang w:val="en-GB"/>
          </w:rPr>
          <w:delText xml:space="preserve">For </w:delText>
        </w:r>
        <w:r>
          <w:rPr>
            <w:rFonts w:ascii="Helvetica" w:hAnsi="Helvetica"/>
            <w:i/>
            <w:lang w:val="en-GB"/>
          </w:rPr>
          <w:delText>DRIMSeq</w:delText>
        </w:r>
        <w:r>
          <w:rPr>
            <w:rFonts w:ascii="Helvetica" w:hAnsi="Helvetica"/>
            <w:lang w:val="en-GB"/>
          </w:rPr>
          <w:delText xml:space="preserve">, threshold values of the likelihood ratio were explored from 0-30. </w:delText>
        </w:r>
      </w:del>
      <w:r>
        <w:rPr>
          <w:rFonts w:ascii="Helvetica" w:hAnsi="Helvetica"/>
          <w:lang w:val="en-GB"/>
        </w:rPr>
        <w:t xml:space="preserve">Finally, </w:t>
      </w:r>
      <w:r>
        <w:rPr>
          <w:rFonts w:ascii="Helvetica" w:hAnsi="Helvetica"/>
          <w:i/>
          <w:lang w:val="en-GB"/>
        </w:rPr>
        <w:t>RATs</w:t>
      </w:r>
      <w:r>
        <w:rPr>
          <w:rFonts w:ascii="Helvetica" w:hAnsi="Helvetica"/>
          <w:lang w:val="en-GB"/>
        </w:rPr>
        <w:t xml:space="preserve"> reproducibility thresholds were explored in the range of 0.8-0.95 for the quantification reproducibility and 0.55-0.85 for the inter-replicate reproducibility. The</w:t>
      </w:r>
      <w:ins w:id="512" w:author="Unknown Author" w:date="2019-05-26T00:28:00Z">
        <w:r>
          <w:rPr>
            <w:rFonts w:ascii="Helvetica" w:hAnsi="Helvetica"/>
            <w:lang w:val="en-GB"/>
          </w:rPr>
          <w:t xml:space="preserve"> DTU</w:t>
        </w:r>
      </w:ins>
      <w:r>
        <w:rPr>
          <w:rFonts w:ascii="Helvetica" w:hAnsi="Helvetica"/>
          <w:lang w:val="en-GB"/>
        </w:rPr>
        <w:t xml:space="preserve"> tool performance was measured using</w:t>
      </w:r>
      <w:del w:id="513" w:author="Unknown Author" w:date="2019-05-26T00:28:00Z">
        <w:r>
          <w:rPr>
            <w:rFonts w:ascii="Helvetica" w:hAnsi="Helvetica"/>
            <w:lang w:val="en-GB"/>
          </w:rPr>
          <w:delText xml:space="preserve"> annotations comprised of</w:delText>
        </w:r>
      </w:del>
      <w:r>
        <w:rPr>
          <w:rFonts w:ascii="Helvetica" w:hAnsi="Helvetica"/>
          <w:lang w:val="en-GB"/>
        </w:rPr>
        <w:t xml:space="preserve"> </w:t>
      </w:r>
      <w:ins w:id="514" w:author="Unknown Author" w:date="2019-05-26T00:27:00Z">
        <w:r>
          <w:rPr>
            <w:rFonts w:ascii="Helvetica" w:hAnsi="Helvetica"/>
            <w:lang w:val="en-GB"/>
          </w:rPr>
          <w:t xml:space="preserve">either </w:t>
        </w:r>
      </w:ins>
      <w:r>
        <w:rPr>
          <w:rFonts w:ascii="Helvetica" w:hAnsi="Helvetica"/>
          <w:lang w:val="en-GB"/>
        </w:rPr>
        <w:t xml:space="preserve">all annotated genes </w:t>
      </w:r>
      <w:ins w:id="515" w:author="Unknown Author" w:date="2019-05-26T00:27:00Z">
        <w:r>
          <w:rPr>
            <w:rFonts w:ascii="Helvetica" w:hAnsi="Helvetica"/>
            <w:lang w:val="en-GB"/>
          </w:rPr>
          <w:t>or</w:t>
        </w:r>
      </w:ins>
      <w:del w:id="516" w:author="Unknown Author" w:date="2019-05-26T00:27:00Z">
        <w:r>
          <w:rPr>
            <w:rFonts w:ascii="Helvetica" w:hAnsi="Helvetica"/>
            <w:lang w:val="en-GB"/>
          </w:rPr>
          <w:delText>and</w:delText>
        </w:r>
      </w:del>
      <w:r>
        <w:rPr>
          <w:rFonts w:ascii="Helvetica" w:hAnsi="Helvetica"/>
          <w:lang w:val="en-GB"/>
        </w:rPr>
        <w:t xml:space="preserve"> only </w:t>
      </w:r>
      <w:ins w:id="517" w:author="Unknown Author" w:date="2019-05-26T00:28:00Z">
        <w:r>
          <w:rPr>
            <w:rFonts w:ascii="Helvetica" w:hAnsi="Helvetica"/>
            <w:lang w:val="en-GB"/>
          </w:rPr>
          <w:t xml:space="preserve">the </w:t>
        </w:r>
      </w:ins>
      <w:r>
        <w:rPr>
          <w:rFonts w:ascii="Helvetica" w:hAnsi="Helvetica"/>
          <w:lang w:val="en-GB"/>
        </w:rPr>
        <w:t>protein coding genes.</w:t>
      </w:r>
      <w:ins w:id="518" w:author="Unknown Author" w:date="2019-06-05T23:11:00Z">
        <w:r>
          <w:rPr>
            <w:rFonts w:ascii="Helvetica" w:hAnsi="Helvetica"/>
            <w:lang w:val="en-GB"/>
          </w:rPr>
          <w:t xml:space="preserve"> For all the combinations of the above parameters, the tools were ranked according to their sensitivity, false discovery rate and Matthews correlation</w:t>
        </w:r>
      </w:ins>
      <w:ins w:id="519" w:author="Unknown Author" w:date="2019-06-05T23:12:00Z">
        <w:r>
          <w:rPr>
            <w:rFonts w:ascii="Helvetica" w:hAnsi="Helvetica"/>
            <w:lang w:val="en-GB"/>
          </w:rPr>
          <w:t xml:space="preserve"> coefficient.</w:t>
        </w:r>
      </w:ins>
      <w:ins w:id="520" w:author="Unknown Author" w:date="2019-08-17T15:31:00Z">
        <w:r>
          <w:rPr>
            <w:rFonts w:ascii="Helvetica" w:hAnsi="Helvetica"/>
            <w:lang w:val="en-GB"/>
          </w:rPr>
          <w:t xml:space="preserve"> </w:t>
        </w:r>
      </w:ins>
      <w:ins w:id="521" w:author="Unknown Author" w:date="2019-08-17T15:55:00Z">
        <w:r>
          <w:rPr>
            <w:rFonts w:ascii="Helvetica" w:hAnsi="Helvetica"/>
            <w:lang w:val="en-GB"/>
          </w:rPr>
          <w:t xml:space="preserve"> The commands and scripts used are available in the Extended Data analysis scripts bundle and Extended Data 2.</w:t>
        </w:r>
      </w:ins>
    </w:p>
    <w:p w:rsidR="00A203D4" w:rsidRDefault="00A31C93">
      <w:pPr>
        <w:pStyle w:val="Heading2"/>
        <w:numPr>
          <w:ilvl w:val="1"/>
          <w:numId w:val="2"/>
        </w:numPr>
        <w:ind w:left="0"/>
        <w:rPr>
          <w:rFonts w:ascii="Helvetica" w:hAnsi="Helvetica"/>
          <w:lang w:val="en-GB"/>
        </w:rPr>
      </w:pPr>
      <w:r>
        <w:rPr>
          <w:rFonts w:ascii="Helvetica" w:hAnsi="Helvetica"/>
          <w:lang w:val="en-GB"/>
        </w:rPr>
        <w:t>Comparison on a real 2-condition dataset</w:t>
      </w:r>
    </w:p>
    <w:p w:rsidR="00A203D4" w:rsidRDefault="00A31C93">
      <w:pPr>
        <w:pStyle w:val="para-first"/>
      </w:pPr>
      <w:ins w:id="522" w:author="Unknown Author" w:date="2019-08-17T15:41:00Z">
        <w:r>
          <w:rPr>
            <w:rFonts w:ascii="Helvetica" w:hAnsi="Helvetica"/>
            <w:lang w:val="en-GB"/>
          </w:rPr>
          <w:t>W</w:t>
        </w:r>
      </w:ins>
      <w:del w:id="523" w:author="Unknown Author" w:date="2019-08-17T15:41:00Z">
        <w:r>
          <w:rPr>
            <w:rFonts w:ascii="Helvetica" w:hAnsi="Helvetica"/>
            <w:lang w:val="en-GB"/>
          </w:rPr>
          <w:delText xml:space="preserve">To test the ability of </w:delText>
        </w:r>
        <w:r>
          <w:rPr>
            <w:rFonts w:ascii="Helvetica" w:hAnsi="Helvetica"/>
            <w:i/>
            <w:lang w:val="en-GB"/>
          </w:rPr>
          <w:delText>RATs</w:delText>
        </w:r>
        <w:r>
          <w:rPr>
            <w:rFonts w:ascii="Helvetica" w:hAnsi="Helvetica"/>
            <w:lang w:val="en-GB"/>
          </w:rPr>
          <w:delText xml:space="preserve"> to identify known instances of DTU, w</w:delText>
        </w:r>
      </w:del>
      <w:r>
        <w:rPr>
          <w:rFonts w:ascii="Helvetica" w:hAnsi="Helvetica"/>
          <w:lang w:val="en-GB"/>
        </w:rPr>
        <w:t xml:space="preserve">e compared </w:t>
      </w:r>
      <w:ins w:id="524" w:author="Unknown Author" w:date="2019-08-17T15:42:00Z">
        <w:r>
          <w:rPr>
            <w:rFonts w:ascii="Helvetica" w:hAnsi="Helvetica"/>
            <w:i/>
            <w:iCs/>
            <w:lang w:val="en-GB"/>
          </w:rPr>
          <w:t>RATs</w:t>
        </w:r>
      </w:ins>
      <w:ins w:id="525" w:author="Unknown Author" w:date="2019-08-17T15:43:00Z">
        <w:r>
          <w:rPr>
            <w:rFonts w:ascii="Helvetica" w:hAnsi="Helvetica"/>
            <w:i/>
            <w:iCs/>
            <w:lang w:val="en-GB"/>
          </w:rPr>
          <w:t xml:space="preserve">, SUPPA2 </w:t>
        </w:r>
        <w:r>
          <w:rPr>
            <w:rFonts w:ascii="Helvetica" w:hAnsi="Helvetica"/>
            <w:lang w:val="en-GB"/>
          </w:rPr>
          <w:t xml:space="preserve">(in </w:t>
        </w:r>
        <w:proofErr w:type="spellStart"/>
        <w:r>
          <w:rPr>
            <w:rFonts w:ascii="Helvetica" w:hAnsi="Helvetica"/>
            <w:i/>
            <w:iCs/>
            <w:lang w:val="en-GB"/>
          </w:rPr>
          <w:t>psiPerIsoform</w:t>
        </w:r>
        <w:proofErr w:type="spellEnd"/>
        <w:r>
          <w:rPr>
            <w:rFonts w:ascii="Helvetica" w:hAnsi="Helvetica"/>
            <w:lang w:val="en-GB"/>
          </w:rPr>
          <w:t xml:space="preserve"> mode) and </w:t>
        </w:r>
      </w:ins>
      <w:proofErr w:type="spellStart"/>
      <w:ins w:id="526" w:author="Unknown Author" w:date="2019-08-17T15:44:00Z">
        <w:r>
          <w:rPr>
            <w:rFonts w:ascii="Helvetica" w:hAnsi="Helvetica"/>
            <w:i/>
            <w:iCs/>
            <w:lang w:val="en-GB"/>
          </w:rPr>
          <w:t>DRIMSeq</w:t>
        </w:r>
        <w:proofErr w:type="spellEnd"/>
        <w:r>
          <w:rPr>
            <w:rFonts w:ascii="Helvetica" w:hAnsi="Helvetica"/>
            <w:i/>
            <w:iCs/>
            <w:lang w:val="en-GB"/>
          </w:rPr>
          <w:t xml:space="preserve"> </w:t>
        </w:r>
      </w:ins>
      <w:del w:id="527" w:author="Unknown Author" w:date="2019-08-17T15:44:00Z">
        <w:r>
          <w:rPr>
            <w:rFonts w:ascii="Helvetica" w:hAnsi="Helvetica"/>
            <w:i/>
            <w:iCs/>
            <w:lang w:val="en-GB"/>
          </w:rPr>
          <w:delText xml:space="preserve"> </w:delText>
        </w:r>
      </w:del>
      <w:del w:id="528" w:author="Unknown Author" w:date="2019-08-17T15:41:00Z">
        <w:r>
          <w:rPr>
            <w:rFonts w:ascii="Helvetica" w:hAnsi="Helvetica"/>
            <w:i/>
            <w:iCs/>
            <w:lang w:val="en-GB"/>
          </w:rPr>
          <w:delText>it</w:delText>
        </w:r>
      </w:del>
      <w:r>
        <w:rPr>
          <w:rFonts w:ascii="Helvetica" w:hAnsi="Helvetica"/>
          <w:lang w:val="en-GB"/>
        </w:rPr>
        <w:t>against validated instances of DTU from publicly available RNA-</w:t>
      </w:r>
      <w:proofErr w:type="spellStart"/>
      <w:r>
        <w:rPr>
          <w:rFonts w:ascii="Helvetica" w:hAnsi="Helvetica"/>
          <w:lang w:val="en-GB"/>
        </w:rPr>
        <w:t>seq</w:t>
      </w:r>
      <w:proofErr w:type="spellEnd"/>
      <w:r>
        <w:rPr>
          <w:rFonts w:ascii="Helvetica" w:hAnsi="Helvetica"/>
          <w:lang w:val="en-GB"/>
        </w:rPr>
        <w:t xml:space="preserve"> data. We took read data from </w:t>
      </w:r>
      <w:r>
        <w:fldChar w:fldCharType="begin"/>
      </w:r>
      <w:r>
        <w:instrText>ADDIN EN.CITE</w:instrText>
      </w:r>
      <w:r>
        <w:fldChar w:fldCharType="end"/>
      </w:r>
      <w:bookmarkStart w:id="529" w:name="__Fieldmark__11985_3434555421"/>
      <w:r>
        <w:fldChar w:fldCharType="begin"/>
      </w:r>
      <w:r>
        <w:rPr>
          <w:rFonts w:ascii="Helvetica" w:hAnsi="Helvetica"/>
        </w:rPr>
        <w:instrText>ADDIN EN.CITE.DATA</w:instrText>
      </w:r>
      <w:r>
        <w:rPr>
          <w:rFonts w:ascii="Helvetica" w:hAnsi="Helvetica"/>
        </w:rPr>
        <w:fldChar w:fldCharType="separate"/>
      </w:r>
      <w:bookmarkStart w:id="530" w:name="__Fieldmark__12006_3434555421"/>
      <w:bookmarkEnd w:id="529"/>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531" w:author="Unknown Author" w:date="2019-05-25T22:37:00Z">
        <w:r>
          <w:rPr>
            <w:rFonts w:ascii="Helvetica" w:hAnsi="Helvetica"/>
            <w:lang w:val="en-GB"/>
          </w:rPr>
          <w:t>3</w:t>
        </w:r>
      </w:ins>
      <w:del w:id="532" w:author="Unknown Author" w:date="2019-05-25T22:37:00Z">
        <w:r>
          <w:rPr>
            <w:rFonts w:ascii="Helvetica" w:hAnsi="Helvetica"/>
            <w:lang w:val="en-GB"/>
          </w:rPr>
          <w:delText>1</w:delText>
        </w:r>
      </w:del>
      <w:r>
        <w:rPr>
          <w:rFonts w:ascii="Helvetica" w:hAnsi="Helvetica"/>
          <w:lang w:val="en-GB"/>
        </w:rPr>
        <w:t>])</w:t>
      </w:r>
      <w:r>
        <w:fldChar w:fldCharType="end"/>
      </w:r>
      <w:bookmarkEnd w:id="530"/>
      <w:r>
        <w:rPr>
          <w:rFonts w:ascii="Helvetica" w:hAnsi="Helvetica"/>
          <w:lang w:val="en-GB"/>
        </w:rPr>
        <w:t xml:space="preserve">, who identified non-DGE changes in the isoform levels of genes between three human patients with Idiopathic Pulmonary Fibrosis (IPF) and three lung cancer patients used as controls. The dataset contains 25 million 54-base long single-end Illumina reads per lung tissue sample. As in the original at study, we used </w:t>
      </w:r>
      <w:proofErr w:type="spellStart"/>
      <w:r>
        <w:rPr>
          <w:rFonts w:ascii="Helvetica" w:hAnsi="Helvetica"/>
          <w:lang w:val="en-GB"/>
        </w:rPr>
        <w:t>Ensembl</w:t>
      </w:r>
      <w:proofErr w:type="spellEnd"/>
      <w:r>
        <w:rPr>
          <w:rFonts w:ascii="Helvetica" w:hAnsi="Helvetica"/>
          <w:lang w:val="en-GB"/>
        </w:rPr>
        <w:t xml:space="preserve"> v60 </w:t>
      </w:r>
      <w:r>
        <w:fldChar w:fldCharType="begin"/>
      </w:r>
      <w:r>
        <w:instrText>ADDIN EN.CITE</w:instrText>
      </w:r>
      <w:r>
        <w:fldChar w:fldCharType="end"/>
      </w:r>
      <w:bookmarkStart w:id="533" w:name="__Fieldmark__12011_3434555421"/>
      <w:r>
        <w:fldChar w:fldCharType="begin"/>
      </w:r>
      <w:r>
        <w:rPr>
          <w:rFonts w:ascii="Helvetica" w:hAnsi="Helvetica"/>
        </w:rPr>
        <w:instrText>ADDIN EN.CITE.DATA</w:instrText>
      </w:r>
      <w:r>
        <w:rPr>
          <w:rFonts w:ascii="Helvetica" w:hAnsi="Helvetica"/>
        </w:rPr>
        <w:fldChar w:fldCharType="separate"/>
      </w:r>
      <w:bookmarkStart w:id="534" w:name="__Fieldmark__12028_3434555421"/>
      <w:bookmarkEnd w:id="533"/>
      <w:r>
        <w:rPr>
          <w:rFonts w:ascii="Helvetica" w:hAnsi="Helvetica"/>
          <w:lang w:val="en-GB"/>
        </w:rPr>
        <w:t>[3</w:t>
      </w:r>
      <w:ins w:id="535" w:author="Unknown Author" w:date="2019-05-25T22:37:00Z">
        <w:r>
          <w:rPr>
            <w:rFonts w:ascii="Helvetica" w:hAnsi="Helvetica"/>
            <w:lang w:val="en-GB"/>
          </w:rPr>
          <w:t>4</w:t>
        </w:r>
      </w:ins>
      <w:del w:id="536" w:author="Unknown Author" w:date="2019-05-25T22:37:00Z">
        <w:r>
          <w:rPr>
            <w:rFonts w:ascii="Helvetica" w:hAnsi="Helvetica"/>
            <w:lang w:val="en-GB"/>
          </w:rPr>
          <w:delText>2</w:delText>
        </w:r>
      </w:del>
      <w:r>
        <w:rPr>
          <w:rFonts w:ascii="Helvetica" w:hAnsi="Helvetica"/>
          <w:lang w:val="en-GB"/>
        </w:rPr>
        <w:t>]</w:t>
      </w:r>
      <w:r>
        <w:fldChar w:fldCharType="end"/>
      </w:r>
      <w:bookmarkEnd w:id="534"/>
      <w:r>
        <w:rPr>
          <w:rFonts w:ascii="Helvetica" w:hAnsi="Helvetica"/>
          <w:lang w:val="en-GB"/>
        </w:rPr>
        <w:t xml:space="preserve"> as the source of the reference human genome and its annotation, in which each of the three discussed genes features two isoforms. Unlike the original study, we used </w:t>
      </w:r>
      <w:r>
        <w:rPr>
          <w:rFonts w:ascii="Helvetica" w:hAnsi="Helvetica"/>
          <w:i/>
          <w:lang w:val="en-GB"/>
        </w:rPr>
        <w:t>Salmon</w:t>
      </w:r>
      <w:r>
        <w:rPr>
          <w:rFonts w:ascii="Helvetica" w:hAnsi="Helvetica"/>
          <w:lang w:val="en-GB"/>
        </w:rPr>
        <w:t xml:space="preserve"> (v0.7.1, with sequence bias correction enabled, 100 bootstrap iterations and default values for the remaining parameters, using k=21 for the index) to quantify the isoform abundances. DTU was identified by </w:t>
      </w:r>
      <w:r>
        <w:rPr>
          <w:rFonts w:ascii="Helvetica" w:hAnsi="Helvetica"/>
          <w:i/>
          <w:lang w:val="en-GB"/>
        </w:rPr>
        <w:t>RATs</w:t>
      </w:r>
      <w:r>
        <w:rPr>
          <w:rFonts w:ascii="Helvetica" w:hAnsi="Helvetica"/>
          <w:lang w:val="en-GB"/>
        </w:rPr>
        <w:t xml:space="preserve"> v0.6.2. For comparison, we repeated the quantification and DTU analysis of the data with the same tool versions and parameters, but using the annotation and assembly from </w:t>
      </w:r>
      <w:proofErr w:type="spellStart"/>
      <w:r>
        <w:rPr>
          <w:rFonts w:ascii="Helvetica" w:hAnsi="Helvetica"/>
          <w:lang w:val="en-GB"/>
        </w:rPr>
        <w:t>Ensembl</w:t>
      </w:r>
      <w:proofErr w:type="spellEnd"/>
      <w:r>
        <w:rPr>
          <w:rFonts w:ascii="Helvetica" w:hAnsi="Helvetica"/>
          <w:lang w:val="en-GB"/>
        </w:rPr>
        <w:t xml:space="preserve"> v87, the current version at the time of this study. </w:t>
      </w:r>
    </w:p>
    <w:p w:rsidR="00A203D4" w:rsidRDefault="00A31C93">
      <w:pPr>
        <w:pStyle w:val="para-first"/>
      </w:pPr>
      <w:del w:id="537" w:author="Unknown Author" w:date="2019-08-17T15:44:00Z">
        <w:r>
          <w:rPr>
            <w:rFonts w:ascii="Helvetica" w:hAnsi="Helvetica"/>
            <w:lang w:val="en-GB"/>
          </w:rPr>
          <w:delText xml:space="preserve">We also submitted the quantification data to </w:delText>
        </w:r>
        <w:r>
          <w:rPr>
            <w:rFonts w:ascii="Helvetica" w:hAnsi="Helvetica"/>
            <w:i/>
            <w:lang w:val="en-GB"/>
          </w:rPr>
          <w:delText>SUPPA2</w:delText>
        </w:r>
        <w:r>
          <w:rPr>
            <w:rFonts w:ascii="Helvetica" w:hAnsi="Helvetica"/>
            <w:lang w:val="en-GB"/>
          </w:rPr>
          <w:delText xml:space="preserve">, in its </w:delText>
        </w:r>
        <w:r>
          <w:rPr>
            <w:rFonts w:ascii="Helvetica" w:hAnsi="Helvetica"/>
            <w:i/>
            <w:lang w:val="en-GB"/>
          </w:rPr>
          <w:delText>psiPerIsoform</w:delText>
        </w:r>
        <w:r>
          <w:rPr>
            <w:rFonts w:ascii="Helvetica" w:hAnsi="Helvetica"/>
            <w:lang w:val="en-GB"/>
          </w:rPr>
          <w:delText xml:space="preserve"> mode, and to </w:delText>
        </w:r>
        <w:r>
          <w:rPr>
            <w:rFonts w:ascii="Helvetica" w:hAnsi="Helvetica"/>
            <w:i/>
            <w:lang w:val="en-GB"/>
          </w:rPr>
          <w:delText>DRIMSeq</w:delText>
        </w:r>
        <w:r>
          <w:rPr>
            <w:rFonts w:ascii="Helvetica" w:hAnsi="Helvetica"/>
            <w:lang w:val="en-GB"/>
          </w:rPr>
          <w:delText xml:space="preserve">. </w:delText>
        </w:r>
      </w:del>
      <w:r>
        <w:rPr>
          <w:rFonts w:ascii="Helvetica" w:hAnsi="Helvetica"/>
          <w:lang w:val="en-GB"/>
        </w:rPr>
        <w:t xml:space="preserve">For a fair comparison, we tried to minimize variability in the parameters and data type used by the three tools. </w:t>
      </w:r>
      <w:del w:id="538" w:author="Unknown Author" w:date="2019-05-26T00:29:00Z">
        <w:r>
          <w:rPr>
            <w:rFonts w:ascii="Helvetica" w:hAnsi="Helvetica"/>
            <w:lang w:val="en-GB"/>
          </w:rPr>
          <w:delText xml:space="preserve">As </w:delText>
        </w:r>
        <w:r>
          <w:rPr>
            <w:rFonts w:ascii="Helvetica" w:hAnsi="Helvetica"/>
            <w:i/>
            <w:lang w:val="en-GB"/>
          </w:rPr>
          <w:delText>SUPPA2</w:delText>
        </w:r>
        <w:r>
          <w:rPr>
            <w:rFonts w:ascii="Helvetica" w:hAnsi="Helvetica"/>
            <w:lang w:val="en-GB"/>
          </w:rPr>
          <w:delText xml:space="preserve"> offered no abundance pre-filtering,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DRIMSeq</w:delText>
        </w:r>
        <w:r>
          <w:rPr>
            <w:rFonts w:ascii="Helvetica" w:hAnsi="Helvetica"/>
            <w:lang w:val="en-GB"/>
          </w:rPr>
          <w:delText xml:space="preserve"> were run with abundance threshold values of 0</w:delText>
        </w:r>
      </w:del>
      <w:ins w:id="539" w:author="Unknown Author" w:date="2019-05-26T00:29:00Z">
        <w:r>
          <w:rPr>
            <w:rFonts w:ascii="Helvetica" w:hAnsi="Helvetica"/>
            <w:lang w:val="en-GB"/>
          </w:rPr>
          <w:t>No abundance pre-filtering was applied</w:t>
        </w:r>
      </w:ins>
      <w:r>
        <w:rPr>
          <w:rFonts w:ascii="Helvetica" w:hAnsi="Helvetica"/>
          <w:lang w:val="en-GB"/>
        </w:rPr>
        <w:t xml:space="preserve">. </w:t>
      </w:r>
      <w:bookmarkStart w:id="540" w:name="_Hlk21509931"/>
      <w:r>
        <w:rPr>
          <w:rFonts w:ascii="Helvetica" w:hAnsi="Helvetica"/>
          <w:lang w:val="en-GB"/>
        </w:rPr>
        <w:t xml:space="preserve">The p-value cut-off was set at 0.05 for all three tools, using the corrected p-values where available. For the difference in isoform proportion </w:t>
      </w:r>
      <w:del w:id="541" w:author="Unknown Author" w:date="2019-06-02T17:15:00Z">
        <w:r>
          <w:rPr>
            <w:rFonts w:ascii="Helvetica" w:hAnsi="Helvetica"/>
            <w:lang w:val="en-GB"/>
          </w:rPr>
          <w:delText>(</w:delText>
        </w:r>
        <w:r>
          <w:rPr>
            <w:rFonts w:ascii="Helvetica" w:hAnsi="Helvetica"/>
            <w:i/>
            <w:lang w:val="en-GB"/>
          </w:rPr>
          <w:delText>SUPPA2</w:delText>
        </w:r>
        <w:r>
          <w:rPr>
            <w:rFonts w:ascii="Helvetica" w:hAnsi="Helvetica"/>
            <w:lang w:val="en-GB"/>
          </w:rPr>
          <w:delText xml:space="preserve"> and </w:delText>
        </w:r>
        <w:r>
          <w:rPr>
            <w:rFonts w:ascii="Helvetica" w:hAnsi="Helvetica"/>
            <w:i/>
            <w:lang w:val="en-GB"/>
          </w:rPr>
          <w:delText>RATs</w:delText>
        </w:r>
        <w:r>
          <w:rPr>
            <w:rFonts w:ascii="Helvetica" w:hAnsi="Helvetica"/>
            <w:lang w:val="en-GB"/>
          </w:rPr>
          <w:delText>)</w:delText>
        </w:r>
      </w:del>
      <w:r>
        <w:rPr>
          <w:rFonts w:ascii="Helvetica" w:hAnsi="Helvetica"/>
          <w:lang w:val="en-GB"/>
        </w:rPr>
        <w:t xml:space="preserve"> the threshold was set at 0.20. No threshold was set for the fold-changes in </w:t>
      </w:r>
      <w:proofErr w:type="spellStart"/>
      <w:r>
        <w:rPr>
          <w:rFonts w:ascii="Helvetica" w:hAnsi="Helvetica"/>
          <w:i/>
          <w:lang w:val="en-GB"/>
        </w:rPr>
        <w:t>DRIMSeq</w:t>
      </w:r>
      <w:proofErr w:type="spellEnd"/>
      <w:r>
        <w:rPr>
          <w:rFonts w:ascii="Helvetica" w:hAnsi="Helvetica"/>
          <w:lang w:val="en-GB"/>
        </w:rPr>
        <w:t xml:space="preserve">. </w:t>
      </w:r>
      <w:bookmarkEnd w:id="540"/>
      <w:r>
        <w:rPr>
          <w:rFonts w:ascii="Helvetica" w:hAnsi="Helvetica"/>
          <w:i/>
          <w:lang w:val="en-GB"/>
        </w:rPr>
        <w:t>SUPPA2</w:t>
      </w:r>
      <w:r>
        <w:rPr>
          <w:rFonts w:ascii="Helvetica" w:hAnsi="Helvetica"/>
          <w:lang w:val="en-GB"/>
        </w:rPr>
        <w:t xml:space="preserve"> required and was provided with TPM abundances. For consistency in the use of abundances normalised for transcript length,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were also provided with TPM, but the values were scaled up to the average library size of 25M reads, as their testing methods expect counts </w:t>
      </w:r>
      <w:r>
        <w:rPr>
          <w:rFonts w:ascii="Helvetica" w:hAnsi="Helvetica"/>
          <w:lang w:val="en-GB"/>
        </w:rPr>
        <w:lastRenderedPageBreak/>
        <w:t xml:space="preserve">and would be under-powered if used directly with TPMs. </w:t>
      </w:r>
      <w:ins w:id="542" w:author="Unknown Author" w:date="2019-08-17T15:46:00Z">
        <w:r>
          <w:rPr>
            <w:rFonts w:ascii="Helvetica" w:hAnsi="Helvetica"/>
            <w:lang w:val="en-GB"/>
          </w:rPr>
          <w:t>Q</w:t>
        </w:r>
      </w:ins>
      <w:ins w:id="543" w:author="Unknown Author" w:date="2019-08-17T15:32:00Z">
        <w:r>
          <w:rPr>
            <w:rFonts w:ascii="Helvetica" w:hAnsi="Helvetica"/>
            <w:lang w:val="en-GB"/>
          </w:rPr>
          <w:t xml:space="preserve">uantification reproducibility was set at 0.95. </w:t>
        </w:r>
      </w:ins>
      <w:r>
        <w:rPr>
          <w:rFonts w:ascii="Helvetica" w:hAnsi="Helvetica"/>
          <w:lang w:val="en-GB"/>
        </w:rPr>
        <w:t xml:space="preserve">The commands and code used are available in </w:t>
      </w:r>
      <w:del w:id="544" w:author="Unknown Author" w:date="2019-06-09T21:57:00Z">
        <w:r>
          <w:rPr>
            <w:rFonts w:ascii="Helvetica" w:hAnsi="Helvetica"/>
            <w:lang w:val="en-GB"/>
          </w:rPr>
          <w:delText>the Supplementary scripts bundle</w:delText>
        </w:r>
      </w:del>
      <w:ins w:id="545" w:author="Unknown Author" w:date="2019-06-09T21:57:00Z">
        <w:r>
          <w:rPr>
            <w:rFonts w:ascii="Helvetica" w:hAnsi="Helvetica"/>
            <w:lang w:val="en-GB"/>
          </w:rPr>
          <w:t>Extended Data analysis scripts and Extended Data 5</w:t>
        </w:r>
      </w:ins>
      <w:r>
        <w:rPr>
          <w:rFonts w:ascii="Helvetica" w:hAnsi="Helvetica"/>
          <w:lang w:val="en-GB"/>
        </w:rPr>
        <w:t>.</w:t>
      </w:r>
    </w:p>
    <w:p w:rsidR="00A203D4" w:rsidRDefault="00A203D4">
      <w:pPr>
        <w:pStyle w:val="para-first"/>
        <w:rPr>
          <w:rFonts w:ascii="Helvetica" w:hAnsi="Helvetica"/>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Results</w:t>
      </w:r>
    </w:p>
    <w:p w:rsidR="00A203D4" w:rsidRDefault="00A31C93">
      <w:pPr>
        <w:pStyle w:val="Heading2"/>
        <w:numPr>
          <w:ilvl w:val="1"/>
          <w:numId w:val="2"/>
        </w:numPr>
        <w:ind w:left="0"/>
        <w:rPr>
          <w:rFonts w:ascii="Helvetica" w:hAnsi="Helvetica"/>
          <w:lang w:val="en-GB"/>
        </w:rPr>
      </w:pPr>
      <w:r>
        <w:rPr>
          <w:rFonts w:ascii="Helvetica" w:hAnsi="Helvetica"/>
          <w:lang w:val="en-GB"/>
        </w:rPr>
        <w:t>False positives performance</w:t>
      </w:r>
    </w:p>
    <w:p w:rsidR="00A203D4" w:rsidRDefault="00A31C93">
      <w:pPr>
        <w:pStyle w:val="para-first"/>
      </w:pPr>
      <w:bookmarkStart w:id="546" w:name="_Hlk21511167"/>
      <w:r>
        <w:rPr>
          <w:rFonts w:ascii="Helvetica" w:hAnsi="Helvetica"/>
          <w:lang w:val="en-GB"/>
        </w:rPr>
        <w:t xml:space="preserve">Both the gene-level and transcript-level approaches to identifying DTU implemented in </w:t>
      </w:r>
      <w:r>
        <w:rPr>
          <w:rFonts w:ascii="Helvetica" w:hAnsi="Helvetica"/>
          <w:i/>
          <w:lang w:val="en-GB"/>
        </w:rPr>
        <w:t>RATs</w:t>
      </w:r>
      <w:r>
        <w:rPr>
          <w:rFonts w:ascii="Helvetica" w:hAnsi="Helvetica"/>
          <w:lang w:val="en-GB"/>
        </w:rPr>
        <w:t xml:space="preserve"> achieved a median FP fraction</w:t>
      </w:r>
      <w:del w:id="547" w:author="Unknown Author" w:date="2019-08-17T15:58:00Z">
        <w:r>
          <w:rPr>
            <w:rFonts w:ascii="Helvetica" w:hAnsi="Helvetica"/>
            <w:lang w:val="en-GB"/>
          </w:rPr>
          <w:delText xml:space="preserve"> &lt;</w:delText>
        </w:r>
      </w:del>
      <w:ins w:id="548" w:author="Unknown Author" w:date="2019-08-17T15:58:00Z">
        <w:r>
          <w:rPr>
            <w:rFonts w:ascii="Helvetica" w:hAnsi="Helvetica"/>
            <w:lang w:val="en-GB"/>
          </w:rPr>
          <w:t xml:space="preserve"> </w:t>
        </w:r>
        <w:del w:id="549" w:author="Nicholas Schurch" w:date="2019-10-09T10:58:00Z">
          <w:r w:rsidDel="006F394C">
            <w:rPr>
              <w:rFonts w:ascii="Helvetica" w:hAnsi="Helvetica"/>
              <w:lang w:val="en-GB"/>
            </w:rPr>
            <w:delText>at most just above</w:delText>
          </w:r>
        </w:del>
      </w:ins>
      <w:ins w:id="550" w:author="Nicholas Schurch" w:date="2019-10-09T10:58:00Z">
        <w:r w:rsidR="006F394C">
          <w:rPr>
            <w:rFonts w:ascii="Helvetica" w:hAnsi="Helvetica"/>
            <w:lang w:val="en-GB"/>
          </w:rPr>
          <w:t>of</w:t>
        </w:r>
      </w:ins>
      <w:ins w:id="551" w:author="Unknown Author" w:date="2019-08-17T15:58:00Z">
        <w:r>
          <w:rPr>
            <w:rFonts w:ascii="Helvetica" w:hAnsi="Helvetica"/>
            <w:lang w:val="en-GB"/>
          </w:rPr>
          <w:t xml:space="preserve"> </w:t>
        </w:r>
      </w:ins>
      <w:ins w:id="552" w:author="Nicholas Schurch" w:date="2019-10-09T10:58:00Z">
        <w:r w:rsidR="006F394C">
          <w:rPr>
            <w:rFonts w:ascii="Helvetica" w:hAnsi="Helvetica"/>
            <w:lang w:val="en-GB"/>
          </w:rPr>
          <w:t>&lt;</w:t>
        </w:r>
      </w:ins>
      <w:r>
        <w:rPr>
          <w:rFonts w:ascii="Helvetica" w:hAnsi="Helvetica"/>
          <w:lang w:val="en-GB"/>
        </w:rPr>
        <w:t>0.0</w:t>
      </w:r>
      <w:ins w:id="553" w:author="Unknown Author" w:date="2019-08-17T15:58:00Z">
        <w:r>
          <w:rPr>
            <w:rFonts w:ascii="Helvetica" w:hAnsi="Helvetica"/>
            <w:lang w:val="en-GB"/>
          </w:rPr>
          <w:t>3</w:t>
        </w:r>
      </w:ins>
      <w:ins w:id="554" w:author="Nicholas Schurch" w:date="2019-10-09T10:58:00Z">
        <w:r w:rsidR="006F394C">
          <w:rPr>
            <w:rFonts w:ascii="Helvetica" w:hAnsi="Helvetica"/>
            <w:lang w:val="en-GB"/>
          </w:rPr>
          <w:t>5</w:t>
        </w:r>
      </w:ins>
      <w:del w:id="555" w:author="Unknown Author" w:date="2019-08-17T15:58:00Z">
        <w:r>
          <w:rPr>
            <w:rFonts w:ascii="Helvetica" w:hAnsi="Helvetica"/>
            <w:lang w:val="en-GB"/>
          </w:rPr>
          <w:delText>5</w:delText>
        </w:r>
      </w:del>
      <w:r>
        <w:rPr>
          <w:rFonts w:ascii="Helvetica" w:hAnsi="Helvetica"/>
          <w:lang w:val="en-GB"/>
        </w:rPr>
        <w:t xml:space="preserve"> on </w:t>
      </w:r>
      <w:del w:id="556" w:author="Nicholas Schurch" w:date="2019-10-09T10:58:00Z">
        <w:r w:rsidDel="006F394C">
          <w:rPr>
            <w:rFonts w:ascii="Helvetica" w:hAnsi="Helvetica"/>
            <w:lang w:val="en-GB"/>
          </w:rPr>
          <w:delText xml:space="preserve">our </w:delText>
        </w:r>
      </w:del>
      <w:ins w:id="557" w:author="Nicholas Schurch" w:date="2019-10-09T10:58:00Z">
        <w:r w:rsidR="006F394C">
          <w:rPr>
            <w:rFonts w:ascii="Helvetica" w:hAnsi="Helvetica"/>
            <w:lang w:val="en-GB"/>
          </w:rPr>
          <w:t xml:space="preserve">the </w:t>
        </w:r>
      </w:ins>
      <w:r>
        <w:rPr>
          <w:rFonts w:ascii="Helvetica" w:hAnsi="Helvetica"/>
          <w:i/>
          <w:lang w:val="en-GB"/>
        </w:rPr>
        <w:t>A. thaliana</w:t>
      </w:r>
      <w:r>
        <w:rPr>
          <w:rFonts w:ascii="Helvetica" w:hAnsi="Helvetica"/>
          <w:lang w:val="en-GB"/>
        </w:rPr>
        <w:t xml:space="preserve"> dataset, even with </w:t>
      </w:r>
      <w:del w:id="558" w:author="Nicholas Schurch" w:date="2019-10-09T10:58:00Z">
        <w:r w:rsidDel="006F394C">
          <w:rPr>
            <w:rFonts w:ascii="Helvetica" w:hAnsi="Helvetica"/>
            <w:lang w:val="en-GB"/>
          </w:rPr>
          <w:delText xml:space="preserve">only </w:delText>
        </w:r>
      </w:del>
      <w:ins w:id="559" w:author="Nicholas Schurch" w:date="2019-10-09T10:58:00Z">
        <w:r w:rsidR="006F394C">
          <w:rPr>
            <w:rFonts w:ascii="Helvetica" w:hAnsi="Helvetica"/>
            <w:lang w:val="en-GB"/>
          </w:rPr>
          <w:t xml:space="preserve">as few as </w:t>
        </w:r>
      </w:ins>
      <w:r>
        <w:rPr>
          <w:rFonts w:ascii="Helvetica" w:hAnsi="Helvetica"/>
          <w:lang w:val="en-GB"/>
        </w:rPr>
        <w:t>three replicates per condition</w:t>
      </w:r>
      <w:bookmarkEnd w:id="546"/>
      <w:r>
        <w:rPr>
          <w:rFonts w:ascii="Helvetica" w:hAnsi="Helvetica"/>
          <w:lang w:val="en-GB"/>
        </w:rPr>
        <w:t xml:space="preserve"> (Figure 2A). </w:t>
      </w:r>
      <w:r>
        <w:rPr>
          <w:rFonts w:ascii="Helvetica" w:hAnsi="Helvetica"/>
        </w:rPr>
        <w:t xml:space="preserve">Higher replication results in both a reduction in the number of false positives and </w:t>
      </w:r>
      <w:ins w:id="560" w:author="Unknown Author" w:date="2019-06-02T17:21:00Z">
        <w:r>
          <w:rPr>
            <w:rFonts w:ascii="Helvetica" w:hAnsi="Helvetica"/>
          </w:rPr>
          <w:t xml:space="preserve">a </w:t>
        </w:r>
      </w:ins>
      <w:r>
        <w:rPr>
          <w:rFonts w:ascii="Helvetica" w:hAnsi="Helvetica"/>
        </w:rPr>
        <w:t>restrict</w:t>
      </w:r>
      <w:del w:id="561" w:author="Unknown Author" w:date="2019-06-02T17:21:00Z">
        <w:r>
          <w:rPr>
            <w:rFonts w:ascii="Helvetica" w:hAnsi="Helvetica"/>
          </w:rPr>
          <w:delText>s</w:delText>
        </w:r>
      </w:del>
      <w:ins w:id="562" w:author="Unknown Author" w:date="2019-06-02T17:21:00Z">
        <w:r>
          <w:rPr>
            <w:rFonts w:ascii="Helvetica" w:hAnsi="Helvetica"/>
          </w:rPr>
          <w:t>ion of</w:t>
        </w:r>
      </w:ins>
      <w:r>
        <w:rPr>
          <w:rFonts w:ascii="Helvetica" w:hAnsi="Helvetica"/>
        </w:rPr>
        <w:t xml:space="preserve"> the false positives to smaller effect sizes (Figure 2B). The</w:t>
      </w:r>
      <w:r>
        <w:rPr>
          <w:rFonts w:ascii="Helvetica" w:hAnsi="Helvetica"/>
          <w:lang w:val="en-GB"/>
        </w:rPr>
        <w:t xml:space="preserve"> gene-level and transcript-level approaches, however, have different strengths and weaknesses. Simultaneously utilizing the expression information across all the isoforms in a gene makes the gene-level test sensitive to smaller changes in relative expression, compared to testing transcripts individually, but it also makes the gene-level test more prone to false positives. Figure 2 shows that the gene-level test has a higher FP fraction than the transcript-level test, irrespective of replication level or effect size, although the two methods converge for highly replicated experiments or large effect sizes. Furthermore, the gene-level test only identifies the presence of a shift in the ratios of the isoforms belonging to the gene, without identifying which specific isoforms are affected. The transcript-level test, in contrast, directly identifies the specific isoforms whose proportions are changing and has fewer false positives than the gene-level test. However, considering each isoform independently requires a larger number of tests to be performed, thus resulting in a greater multiple testing penalty.</w:t>
      </w:r>
      <w:ins w:id="563" w:author="Unknown Author" w:date="2019-06-02T17:23:00Z">
        <w:del w:id="564" w:author="Nicholas Schurch" w:date="2019-10-08T12:05:00Z">
          <w:r w:rsidDel="00E47611">
            <w:rPr>
              <w:rFonts w:ascii="Helvetica" w:hAnsi="Helvetica"/>
              <w:lang w:val="en-GB"/>
            </w:rPr>
            <w:delText xml:space="preserve"> These properties of the two methods are also </w:delText>
          </w:r>
        </w:del>
      </w:ins>
      <w:ins w:id="565" w:author="Unknown Author" w:date="2019-06-02T17:24:00Z">
        <w:del w:id="566" w:author="Nicholas Schurch" w:date="2019-10-08T12:05:00Z">
          <w:r w:rsidDel="00E47611">
            <w:rPr>
              <w:rFonts w:ascii="Helvetica" w:hAnsi="Helvetica"/>
              <w:lang w:val="en-GB"/>
            </w:rPr>
            <w:delText>evident in our results for the simulated datasets in the next section.</w:delText>
          </w:r>
        </w:del>
      </w:ins>
    </w:p>
    <w:p w:rsidR="00A203D4" w:rsidRDefault="00A31C93">
      <w:pPr>
        <w:pStyle w:val="para-first"/>
        <w:rPr>
          <w:rFonts w:ascii="Helvetica" w:hAnsi="Helvetica"/>
          <w:sz w:val="20"/>
          <w:lang w:val="en-GB"/>
        </w:rPr>
      </w:pPr>
      <w:r>
        <w:rPr>
          <w:rFonts w:ascii="Helvetica" w:hAnsi="Helvetica"/>
          <w:noProof/>
          <w:sz w:val="20"/>
          <w:lang w:val="en-GB"/>
        </w:rPr>
        <w:drawing>
          <wp:anchor distT="0" distB="0" distL="114300" distR="114300" simplePos="0" relativeHeight="12" behindDoc="0" locked="0" layoutInCell="1" allowOverlap="1">
            <wp:simplePos x="0" y="0"/>
            <wp:positionH relativeFrom="column">
              <wp:posOffset>32385</wp:posOffset>
            </wp:positionH>
            <wp:positionV relativeFrom="paragraph">
              <wp:posOffset>203835</wp:posOffset>
            </wp:positionV>
            <wp:extent cx="6024880" cy="1908810"/>
            <wp:effectExtent l="0" t="0" r="0" b="0"/>
            <wp:wrapTopAndBottom/>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7"/>
                    <a:stretch>
                      <a:fillRect/>
                    </a:stretch>
                  </pic:blipFill>
                  <pic:spPr bwMode="auto">
                    <a:xfrm>
                      <a:off x="0" y="0"/>
                      <a:ext cx="6024880" cy="1908810"/>
                    </a:xfrm>
                    <a:prstGeom prst="rect">
                      <a:avLst/>
                    </a:prstGeom>
                  </pic:spPr>
                </pic:pic>
              </a:graphicData>
            </a:graphic>
          </wp:anchor>
        </w:drawing>
      </w:r>
    </w:p>
    <w:p w:rsidR="00A203D4" w:rsidRDefault="00A203D4">
      <w:pPr>
        <w:pStyle w:val="para-first"/>
        <w:rPr>
          <w:rFonts w:ascii="Helvetica" w:hAnsi="Helvetica"/>
          <w:sz w:val="20"/>
          <w:lang w:val="en-GB"/>
        </w:rPr>
      </w:pPr>
    </w:p>
    <w:p w:rsidR="00A203D4" w:rsidDel="00E47611" w:rsidRDefault="00A31C93">
      <w:pPr>
        <w:pStyle w:val="ParaNoInd"/>
        <w:rPr>
          <w:del w:id="567" w:author="Nicholas Schurch" w:date="2019-10-08T12:06:00Z"/>
        </w:rPr>
      </w:pPr>
      <w:r>
        <w:rPr>
          <w:rFonts w:ascii="Helvetica" w:hAnsi="Helvetica"/>
          <w:b/>
          <w:sz w:val="16"/>
          <w:szCs w:val="13"/>
          <w:lang w:val="en-GB"/>
        </w:rPr>
        <w:t>Figure 2.</w:t>
      </w:r>
      <w:r>
        <w:rPr>
          <w:rFonts w:ascii="Helvetica" w:hAnsi="Helvetica"/>
          <w:sz w:val="16"/>
          <w:szCs w:val="13"/>
          <w:lang w:val="en-GB"/>
        </w:rPr>
        <w:t xml:space="preserve">  </w:t>
      </w:r>
      <w:r>
        <w:rPr>
          <w:rFonts w:ascii="Helvetica" w:hAnsi="Helvetica"/>
          <w:b/>
          <w:sz w:val="16"/>
          <w:szCs w:val="13"/>
          <w:lang w:val="en-GB"/>
        </w:rPr>
        <w:t xml:space="preserve">False positives performance of </w:t>
      </w:r>
      <w:r>
        <w:rPr>
          <w:rFonts w:ascii="Helvetica" w:hAnsi="Helvetica"/>
          <w:b/>
          <w:i/>
          <w:sz w:val="16"/>
          <w:szCs w:val="13"/>
          <w:lang w:val="en-GB"/>
        </w:rPr>
        <w:t>RATs</w:t>
      </w:r>
      <w:r>
        <w:rPr>
          <w:rFonts w:ascii="Helvetica" w:hAnsi="Helvetica"/>
          <w:b/>
          <w:sz w:val="16"/>
          <w:szCs w:val="13"/>
          <w:lang w:val="en-GB"/>
        </w:rPr>
        <w:t xml:space="preserve"> as a function of replication level</w:t>
      </w:r>
      <w:r>
        <w:rPr>
          <w:rFonts w:ascii="Helvetica" w:hAnsi="Helvetica"/>
          <w:sz w:val="16"/>
          <w:szCs w:val="13"/>
          <w:lang w:val="en-GB"/>
        </w:rPr>
        <w:t xml:space="preserve">. False positive fraction measured over 100 permutation iterations of randomly selected (without replacement) replicates from a pool of 16 high-quality wild-type Colombia-0 Arabidopsis thaliana replicates from </w:t>
      </w:r>
      <w:r>
        <w:fldChar w:fldCharType="begin"/>
      </w:r>
      <w:r>
        <w:rPr>
          <w:rFonts w:ascii="Helvetica" w:hAnsi="Helvetica"/>
          <w:sz w:val="16"/>
          <w:szCs w:val="13"/>
        </w:rPr>
        <w:instrText>ADDIN EN.CITE &lt;EndNote&gt;&lt;Cite AuthorYear="1"&gt;&lt;Author&gt;Froussios&lt;/Author&gt;&lt;Year&gt;2017&lt;/Year&gt;&lt;RecNum&gt;230&lt;/RecNum&gt;&lt;DisplayText&gt;Froussios&lt;style face="italic"&gt; et. al.&lt;/style&gt; (2017, [29])&lt;/DisplayText&gt;&lt;record&gt;&lt;rec-number&gt;230&lt;/rec-number&gt;&lt;foreign-keys&gt;&lt;key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sz w:val="16"/>
          <w:szCs w:val="13"/>
        </w:rPr>
        <w:fldChar w:fldCharType="separate"/>
      </w:r>
      <w:bookmarkStart w:id="568" w:name="__Fieldmark__12235_3434555421"/>
      <w:r>
        <w:rPr>
          <w:rFonts w:ascii="Helvetica" w:hAnsi="Helvetica"/>
          <w:sz w:val="16"/>
          <w:szCs w:val="13"/>
          <w:lang w:val="en-GB"/>
        </w:rPr>
        <w:t>Froussios</w:t>
      </w:r>
      <w:r>
        <w:rPr>
          <w:rFonts w:ascii="Helvetica" w:hAnsi="Helvetica"/>
          <w:i/>
          <w:sz w:val="16"/>
          <w:szCs w:val="13"/>
          <w:lang w:val="en-GB"/>
        </w:rPr>
        <w:t xml:space="preserve"> et. al.</w:t>
      </w:r>
      <w:r>
        <w:rPr>
          <w:rFonts w:ascii="Helvetica" w:hAnsi="Helvetica"/>
          <w:sz w:val="16"/>
          <w:szCs w:val="13"/>
          <w:lang w:val="en-GB"/>
        </w:rPr>
        <w:t xml:space="preserve"> (2017, [</w:t>
      </w:r>
      <w:ins w:id="569" w:author="Unknown Author" w:date="2019-05-25T22:37:00Z">
        <w:r>
          <w:rPr>
            <w:rFonts w:ascii="Helvetica" w:hAnsi="Helvetica"/>
            <w:sz w:val="16"/>
            <w:szCs w:val="13"/>
            <w:lang w:val="en-GB"/>
          </w:rPr>
          <w:t>3</w:t>
        </w:r>
      </w:ins>
      <w:ins w:id="570" w:author="Froussios,Kimon" w:date="2019-10-10T14:38:00Z">
        <w:r w:rsidR="008E40B3">
          <w:rPr>
            <w:rFonts w:ascii="Helvetica" w:hAnsi="Helvetica"/>
            <w:sz w:val="16"/>
            <w:szCs w:val="13"/>
            <w:lang w:val="en-GB"/>
          </w:rPr>
          <w:t>2</w:t>
        </w:r>
      </w:ins>
      <w:ins w:id="571" w:author="Unknown Author" w:date="2019-05-25T22:37:00Z">
        <w:del w:id="572" w:author="Froussios,Kimon" w:date="2019-10-10T14:38:00Z">
          <w:r w:rsidDel="008E40B3">
            <w:rPr>
              <w:rFonts w:ascii="Helvetica" w:hAnsi="Helvetica"/>
              <w:sz w:val="16"/>
              <w:szCs w:val="13"/>
              <w:lang w:val="en-GB"/>
            </w:rPr>
            <w:delText>1</w:delText>
          </w:r>
        </w:del>
      </w:ins>
      <w:del w:id="573" w:author="Unknown Author" w:date="2019-05-25T22:37:00Z">
        <w:r>
          <w:rPr>
            <w:rFonts w:ascii="Helvetica" w:hAnsi="Helvetica"/>
            <w:sz w:val="16"/>
            <w:szCs w:val="13"/>
            <w:lang w:val="en-GB"/>
          </w:rPr>
          <w:delText>29</w:delText>
        </w:r>
      </w:del>
      <w:r>
        <w:rPr>
          <w:rFonts w:ascii="Helvetica" w:hAnsi="Helvetica"/>
          <w:sz w:val="16"/>
          <w:szCs w:val="13"/>
          <w:lang w:val="en-GB"/>
        </w:rPr>
        <w:t>])</w:t>
      </w:r>
      <w:r>
        <w:fldChar w:fldCharType="end"/>
      </w:r>
      <w:bookmarkEnd w:id="568"/>
      <w:r>
        <w:rPr>
          <w:rFonts w:ascii="Helvetica" w:hAnsi="Helvetica"/>
          <w:sz w:val="16"/>
          <w:szCs w:val="13"/>
          <w:lang w:val="en-GB"/>
        </w:rPr>
        <w:t xml:space="preserve">. [A] FP fraction of each bootstrap iteration, for default values of all </w:t>
      </w:r>
      <w:r>
        <w:rPr>
          <w:rFonts w:ascii="Helvetica" w:hAnsi="Helvetica"/>
          <w:i/>
          <w:sz w:val="16"/>
          <w:szCs w:val="13"/>
          <w:lang w:val="en-GB"/>
        </w:rPr>
        <w:t>RATs</w:t>
      </w:r>
      <w:r>
        <w:rPr>
          <w:rFonts w:ascii="Helvetica" w:hAnsi="Helvetica"/>
          <w:sz w:val="16"/>
          <w:szCs w:val="13"/>
          <w:lang w:val="en-GB"/>
        </w:rPr>
        <w:t xml:space="preserve"> parameters (v0.6.2), across a range of replication levels, separately for the gene-level test (red) and transcript level test (blue). [B] Mean FP fraction by replication level, as a function of the effect size threshold (effect size = difference between conditions of an isoform’s proportion). For a gene, the effect size is defined as the largest proportion difference observed among that gene’s isoforms. In every iteration, the FP fraction was calculated against the number of genes or transcripts that were eligible for testing each time, but that number remained very stable across iterations and replication levels (see </w:t>
      </w:r>
      <w:del w:id="574" w:author="Unknown Author" w:date="2019-05-26T12:27:00Z">
        <w:r>
          <w:rPr>
            <w:rFonts w:ascii="Helvetica" w:hAnsi="Helvetica"/>
            <w:sz w:val="16"/>
            <w:szCs w:val="13"/>
            <w:lang w:val="en-GB"/>
          </w:rPr>
          <w:delText>Supplementary analysis</w:delText>
        </w:r>
      </w:del>
      <w:ins w:id="575" w:author="Unknown Author" w:date="2019-05-26T12:27:00Z">
        <w:r>
          <w:rPr>
            <w:rFonts w:ascii="Helvetica" w:hAnsi="Helvetica"/>
            <w:sz w:val="16"/>
            <w:szCs w:val="13"/>
            <w:lang w:val="en-GB"/>
          </w:rPr>
          <w:t>Extended Data</w:t>
        </w:r>
      </w:ins>
      <w:r>
        <w:rPr>
          <w:rFonts w:ascii="Helvetica" w:hAnsi="Helvetica"/>
          <w:sz w:val="16"/>
          <w:szCs w:val="13"/>
          <w:lang w:val="en-GB"/>
        </w:rPr>
        <w:t xml:space="preserve"> 1).</w:t>
      </w:r>
    </w:p>
    <w:p w:rsidR="00A203D4" w:rsidDel="00E47611" w:rsidRDefault="00A203D4">
      <w:pPr>
        <w:pStyle w:val="ParaNoInd"/>
        <w:rPr>
          <w:del w:id="576" w:author="Nicholas Schurch" w:date="2019-10-08T12:06:00Z"/>
          <w:rFonts w:ascii="Helvetica" w:hAnsi="Helvetica"/>
          <w:sz w:val="16"/>
          <w:szCs w:val="13"/>
          <w:lang w:val="en-GB"/>
        </w:rPr>
      </w:pPr>
    </w:p>
    <w:p w:rsidR="00A203D4" w:rsidRDefault="00A203D4">
      <w:pPr>
        <w:pStyle w:val="ParaNoInd"/>
        <w:rPr>
          <w:rFonts w:ascii="Helvetica" w:hAnsi="Helvetica"/>
          <w:sz w:val="16"/>
          <w:szCs w:val="13"/>
          <w:lang w:val="en-GB"/>
        </w:rPr>
      </w:pPr>
    </w:p>
    <w:p w:rsidR="00A203D4" w:rsidRDefault="00A31C93">
      <w:pPr>
        <w:pStyle w:val="Heading2"/>
        <w:numPr>
          <w:ilvl w:val="1"/>
          <w:numId w:val="2"/>
        </w:numPr>
        <w:ind w:left="0"/>
        <w:rPr>
          <w:rFonts w:ascii="Helvetica" w:hAnsi="Helvetica"/>
          <w:lang w:val="en-GB"/>
        </w:rPr>
      </w:pPr>
      <w:r>
        <w:rPr>
          <w:rFonts w:ascii="Helvetica" w:hAnsi="Helvetica"/>
          <w:lang w:val="en-GB"/>
        </w:rPr>
        <w:t>Comparative performance on simulated DTU</w:t>
      </w:r>
    </w:p>
    <w:p w:rsidR="00A203D4" w:rsidRDefault="00A31C93">
      <w:pPr>
        <w:pStyle w:val="para-first"/>
      </w:pPr>
      <w:r>
        <w:rPr>
          <w:rFonts w:ascii="Helvetica" w:hAnsi="Helvetica"/>
          <w:lang w:val="en-GB"/>
        </w:rPr>
        <w:t xml:space="preserve">The sensitivity, FDR and MCC performance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577" w:author="Unknown Author" w:date="2019-06-02T17:2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using </w:t>
      </w:r>
      <w:r>
        <w:rPr>
          <w:rFonts w:ascii="Helvetica" w:hAnsi="Helvetica"/>
          <w:i/>
          <w:lang w:val="en-GB"/>
        </w:rPr>
        <w:t>Salmon</w:t>
      </w:r>
      <w:r>
        <w:rPr>
          <w:rFonts w:ascii="Helvetica" w:hAnsi="Helvetica"/>
          <w:lang w:val="en-GB"/>
        </w:rPr>
        <w:t xml:space="preserve"> transcript quantifications of annotated protein</w:t>
      </w:r>
      <w:ins w:id="578" w:author="Unknown Author" w:date="2019-06-09T14:02:00Z">
        <w:r>
          <w:rPr>
            <w:rFonts w:ascii="Helvetica" w:hAnsi="Helvetica"/>
            <w:lang w:val="en-GB"/>
          </w:rPr>
          <w:t>-</w:t>
        </w:r>
      </w:ins>
      <w:del w:id="579" w:author="Unknown Author" w:date="2019-06-09T14:02:00Z">
        <w:r>
          <w:rPr>
            <w:rFonts w:ascii="Helvetica" w:hAnsi="Helvetica"/>
            <w:lang w:val="en-GB"/>
          </w:rPr>
          <w:delText xml:space="preserve"> </w:delText>
        </w:r>
      </w:del>
      <w:r>
        <w:rPr>
          <w:rFonts w:ascii="Helvetica" w:hAnsi="Helvetica"/>
          <w:lang w:val="en-GB"/>
        </w:rPr>
        <w:t xml:space="preserve">coding gene isoforms are summarised in Figure 3. Tested with the simulated Human dataset, the parameter defaults for </w:t>
      </w:r>
      <w:r>
        <w:rPr>
          <w:rFonts w:ascii="Helvetica" w:hAnsi="Helvetica"/>
          <w:i/>
          <w:lang w:val="en-GB"/>
        </w:rPr>
        <w:t>RATs</w:t>
      </w:r>
      <w:r>
        <w:rPr>
          <w:rFonts w:ascii="Helvetica" w:hAnsi="Helvetica"/>
          <w:lang w:val="en-GB"/>
        </w:rPr>
        <w:t xml:space="preserve"> (quantification reproducibility &gt;95%, inter-replicate reproducibility &gt;85% &amp; effect-size &gt;0.2</w:t>
      </w:r>
      <w:ins w:id="580" w:author="Unknown Author" w:date="2019-06-09T14:03:00Z">
        <w:r>
          <w:rPr>
            <w:rFonts w:ascii="Helvetica" w:hAnsi="Helvetica"/>
            <w:lang w:val="en-GB"/>
          </w:rPr>
          <w:t>, no abundance pre-filtering</w:t>
        </w:r>
      </w:ins>
      <w:r>
        <w:rPr>
          <w:rFonts w:ascii="Helvetica" w:hAnsi="Helvetica"/>
          <w:lang w:val="en-GB"/>
        </w:rPr>
        <w:t xml:space="preserve">) result in a sensitivity of </w:t>
      </w:r>
      <w:r w:rsidRPr="00E47611">
        <w:rPr>
          <w:rFonts w:ascii="Helvetica" w:hAnsi="Helvetica"/>
          <w:iCs/>
          <w:lang w:val="en-GB"/>
          <w:rPrChange w:id="581" w:author="Nicholas Schurch" w:date="2019-10-08T12:09:00Z">
            <w:rPr>
              <w:rFonts w:ascii="Helvetica" w:hAnsi="Helvetica"/>
              <w:i/>
              <w:lang w:val="en-GB"/>
            </w:rPr>
          </w:rPrChange>
        </w:rPr>
        <w:t>s</w:t>
      </w:r>
      <w:r>
        <w:rPr>
          <w:rFonts w:ascii="Helvetica" w:hAnsi="Helvetica"/>
          <w:lang w:val="en-GB"/>
        </w:rPr>
        <w:t xml:space="preserve"> = 0.5</w:t>
      </w:r>
      <w:del w:id="582" w:author="Unknown Author" w:date="2019-06-02T17:29:00Z">
        <w:r>
          <w:rPr>
            <w:rFonts w:ascii="Helvetica" w:hAnsi="Helvetica"/>
            <w:lang w:val="en-GB"/>
          </w:rPr>
          <w:delText>5</w:delText>
        </w:r>
      </w:del>
      <w:ins w:id="583" w:author="Unknown Author" w:date="2019-06-02T17:29:00Z">
        <w:r>
          <w:rPr>
            <w:rFonts w:ascii="Helvetica" w:hAnsi="Helvetica"/>
            <w:lang w:val="en-GB"/>
          </w:rPr>
          <w:t>6</w:t>
        </w:r>
      </w:ins>
      <w:r>
        <w:rPr>
          <w:rFonts w:ascii="Helvetica" w:hAnsi="Helvetica"/>
          <w:lang w:val="en-GB"/>
        </w:rPr>
        <w:t>, MCC = 0.7</w:t>
      </w:r>
      <w:del w:id="584" w:author="Unknown Author" w:date="2019-06-02T17:29:00Z">
        <w:r>
          <w:rPr>
            <w:rFonts w:ascii="Helvetica" w:hAnsi="Helvetica"/>
            <w:lang w:val="en-GB"/>
          </w:rPr>
          <w:delText>1</w:delText>
        </w:r>
      </w:del>
      <w:ins w:id="585" w:author="Unknown Author" w:date="2019-06-02T17:29:00Z">
        <w:r>
          <w:rPr>
            <w:rFonts w:ascii="Helvetica" w:hAnsi="Helvetica"/>
            <w:lang w:val="en-GB"/>
          </w:rPr>
          <w:t>2</w:t>
        </w:r>
      </w:ins>
      <w:r>
        <w:rPr>
          <w:rFonts w:ascii="Helvetica" w:hAnsi="Helvetica"/>
          <w:lang w:val="en-GB"/>
        </w:rPr>
        <w:t xml:space="preserve"> and FDR = 0.0</w:t>
      </w:r>
      <w:del w:id="586" w:author="Unknown Author" w:date="2019-06-02T17:29:00Z">
        <w:r>
          <w:rPr>
            <w:rFonts w:ascii="Helvetica" w:hAnsi="Helvetica"/>
            <w:lang w:val="en-GB"/>
          </w:rPr>
          <w:delText>4</w:delText>
        </w:r>
      </w:del>
      <w:ins w:id="587" w:author="Unknown Author" w:date="2019-06-02T17:29:00Z">
        <w:r>
          <w:rPr>
            <w:rFonts w:ascii="Helvetica" w:hAnsi="Helvetica"/>
            <w:lang w:val="en-GB"/>
          </w:rPr>
          <w:t>2</w:t>
        </w:r>
      </w:ins>
      <w:r>
        <w:rPr>
          <w:rFonts w:ascii="Helvetica" w:hAnsi="Helvetica"/>
          <w:lang w:val="en-GB"/>
        </w:rPr>
        <w:t xml:space="preserve">, outperforming </w:t>
      </w:r>
      <w:ins w:id="588" w:author="Unknown Author" w:date="2019-06-02T17:29:00Z">
        <w:r>
          <w:rPr>
            <w:rFonts w:ascii="Helvetica" w:hAnsi="Helvetica"/>
            <w:lang w:val="en-GB"/>
          </w:rPr>
          <w:t>the</w:t>
        </w:r>
      </w:ins>
      <w:del w:id="589" w:author="Unknown Author" w:date="2019-06-02T17:29:00Z">
        <w:r>
          <w:rPr>
            <w:rFonts w:ascii="Helvetica" w:hAnsi="Helvetica"/>
            <w:lang w:val="en-GB"/>
          </w:rPr>
          <w:delText>both</w:delText>
        </w:r>
      </w:del>
      <w:r>
        <w:rPr>
          <w:rFonts w:ascii="Helvetica" w:hAnsi="Helvetica"/>
          <w:lang w:val="en-GB"/>
        </w:rPr>
        <w:t xml:space="preserve"> other tools</w:t>
      </w:r>
      <w:ins w:id="590" w:author="Unknown Author" w:date="2019-06-02T17:29:00Z">
        <w:r>
          <w:rPr>
            <w:rFonts w:ascii="Helvetica" w:hAnsi="Helvetica"/>
            <w:lang w:val="en-GB"/>
          </w:rPr>
          <w:t xml:space="preserve"> for FDR</w:t>
        </w:r>
      </w:ins>
      <w:r>
        <w:rPr>
          <w:rFonts w:ascii="Helvetica" w:hAnsi="Helvetica"/>
          <w:lang w:val="en-GB"/>
        </w:rPr>
        <w:t xml:space="preserve">. With the same thresholds, </w:t>
      </w:r>
      <w:r>
        <w:rPr>
          <w:rFonts w:ascii="Helvetica" w:hAnsi="Helvetica"/>
          <w:i/>
          <w:lang w:val="en-GB"/>
        </w:rPr>
        <w:t>SUPPA2</w:t>
      </w:r>
      <w:r>
        <w:rPr>
          <w:rFonts w:ascii="Helvetica" w:hAnsi="Helvetica"/>
          <w:lang w:val="en-GB"/>
        </w:rPr>
        <w:t xml:space="preserve"> has </w:t>
      </w:r>
      <w:ins w:id="591" w:author="Unknown Author" w:date="2019-06-02T18:08:00Z">
        <w:r>
          <w:rPr>
            <w:rFonts w:ascii="Helvetica" w:hAnsi="Helvetica"/>
            <w:lang w:val="en-GB"/>
          </w:rPr>
          <w:t>the</w:t>
        </w:r>
      </w:ins>
      <w:del w:id="592" w:author="Unknown Author" w:date="2019-06-02T18:08:00Z">
        <w:r>
          <w:rPr>
            <w:rFonts w:ascii="Helvetica" w:hAnsi="Helvetica"/>
            <w:lang w:val="en-GB"/>
          </w:rPr>
          <w:delText>a</w:delText>
        </w:r>
      </w:del>
      <w:r>
        <w:rPr>
          <w:rFonts w:ascii="Helvetica" w:hAnsi="Helvetica"/>
          <w:lang w:val="en-GB"/>
        </w:rPr>
        <w:t xml:space="preserve"> highe</w:t>
      </w:r>
      <w:ins w:id="593" w:author="Unknown Author" w:date="2019-06-02T18:08:00Z">
        <w:r>
          <w:rPr>
            <w:rFonts w:ascii="Helvetica" w:hAnsi="Helvetica"/>
            <w:lang w:val="en-GB"/>
          </w:rPr>
          <w:t>st</w:t>
        </w:r>
      </w:ins>
      <w:del w:id="594" w:author="Unknown Author" w:date="2019-06-02T18:08:00Z">
        <w:r>
          <w:rPr>
            <w:rFonts w:ascii="Helvetica" w:hAnsi="Helvetica"/>
            <w:lang w:val="en-GB"/>
          </w:rPr>
          <w:delText>r</w:delText>
        </w:r>
      </w:del>
      <w:r>
        <w:rPr>
          <w:rFonts w:ascii="Helvetica" w:hAnsi="Helvetica"/>
          <w:lang w:val="en-GB"/>
        </w:rPr>
        <w:t xml:space="preserve"> sensitivity (</w:t>
      </w:r>
      <w:r>
        <w:rPr>
          <w:rFonts w:ascii="Helvetica" w:hAnsi="Helvetica"/>
          <w:i/>
          <w:lang w:val="en-GB"/>
        </w:rPr>
        <w:t>s</w:t>
      </w:r>
      <w:r>
        <w:rPr>
          <w:rFonts w:ascii="Helvetica" w:hAnsi="Helvetica"/>
          <w:lang w:val="en-GB"/>
        </w:rPr>
        <w:t xml:space="preserve"> = 0.61) but </w:t>
      </w:r>
      <w:ins w:id="595" w:author="Unknown Author" w:date="2019-06-02T18:06:00Z">
        <w:del w:id="596" w:author="Nicholas Schurch" w:date="2019-10-08T12:06:00Z">
          <w:r w:rsidDel="00E47611">
            <w:rPr>
              <w:rFonts w:ascii="Helvetica" w:hAnsi="Helvetica"/>
              <w:lang w:val="en-GB"/>
            </w:rPr>
            <w:delText>much</w:delText>
          </w:r>
        </w:del>
      </w:ins>
      <w:ins w:id="597" w:author="Nicholas Schurch" w:date="2019-10-08T12:06:00Z">
        <w:r w:rsidR="00E47611">
          <w:rPr>
            <w:rFonts w:ascii="Helvetica" w:hAnsi="Helvetica"/>
            <w:lang w:val="en-GB"/>
          </w:rPr>
          <w:t>a considerably</w:t>
        </w:r>
      </w:ins>
      <w:ins w:id="598" w:author="Unknown Author" w:date="2019-06-02T18:06:00Z">
        <w:r>
          <w:rPr>
            <w:rFonts w:ascii="Helvetica" w:hAnsi="Helvetica"/>
            <w:lang w:val="en-GB"/>
          </w:rPr>
          <w:t xml:space="preserve"> </w:t>
        </w:r>
      </w:ins>
      <w:r>
        <w:rPr>
          <w:rFonts w:ascii="Helvetica" w:hAnsi="Helvetica"/>
          <w:lang w:val="en-GB"/>
        </w:rPr>
        <w:t xml:space="preserve">poorer FDR performance (FDR = 0.33). </w:t>
      </w:r>
      <w:proofErr w:type="spellStart"/>
      <w:ins w:id="599" w:author="Unknown Author" w:date="2019-06-02T18:06:00Z">
        <w:r>
          <w:rPr>
            <w:rFonts w:ascii="Helvetica" w:hAnsi="Helvetica"/>
            <w:i/>
            <w:iCs/>
            <w:lang w:val="en-GB"/>
          </w:rPr>
          <w:t>DRIMSeq</w:t>
        </w:r>
        <w:proofErr w:type="spellEnd"/>
        <w:r>
          <w:rPr>
            <w:rFonts w:ascii="Helvetica" w:hAnsi="Helvetica"/>
            <w:lang w:val="en-GB"/>
          </w:rPr>
          <w:t xml:space="preserve"> </w:t>
        </w:r>
        <w:del w:id="600" w:author="Nicholas Schurch" w:date="2019-10-08T12:07:00Z">
          <w:r w:rsidDel="00E47611">
            <w:rPr>
              <w:rFonts w:ascii="Helvetica" w:hAnsi="Helvetica"/>
              <w:lang w:val="en-GB"/>
            </w:rPr>
            <w:delText>comes last for</w:delText>
          </w:r>
        </w:del>
      </w:ins>
      <w:ins w:id="601" w:author="Nicholas Schurch" w:date="2019-10-08T12:07:00Z">
        <w:r w:rsidR="00E47611">
          <w:rPr>
            <w:rFonts w:ascii="Helvetica" w:hAnsi="Helvetica"/>
            <w:lang w:val="en-GB"/>
          </w:rPr>
          <w:t>has the lowest</w:t>
        </w:r>
      </w:ins>
      <w:ins w:id="602" w:author="Unknown Author" w:date="2019-06-02T18:06:00Z">
        <w:r>
          <w:rPr>
            <w:rFonts w:ascii="Helvetica" w:hAnsi="Helvetica"/>
            <w:lang w:val="en-GB"/>
          </w:rPr>
          <w:t xml:space="preserve"> sensitivity (s = 0.51) but </w:t>
        </w:r>
        <w:del w:id="603" w:author="Nicholas Schurch" w:date="2019-10-08T12:07:00Z">
          <w:r w:rsidDel="00E47611">
            <w:rPr>
              <w:rFonts w:ascii="Helvetica" w:hAnsi="Helvetica"/>
              <w:lang w:val="en-GB"/>
            </w:rPr>
            <w:delText xml:space="preserve">has </w:delText>
          </w:r>
        </w:del>
        <w:r>
          <w:rPr>
            <w:rFonts w:ascii="Helvetica" w:hAnsi="Helvetica"/>
            <w:lang w:val="en-GB"/>
          </w:rPr>
          <w:t xml:space="preserve">a good FDR (0.03) and </w:t>
        </w:r>
        <w:del w:id="604" w:author="Nicholas Schurch" w:date="2019-10-08T12:07:00Z">
          <w:r w:rsidDel="00E47611">
            <w:rPr>
              <w:rFonts w:ascii="Helvetica" w:hAnsi="Helvetica"/>
              <w:lang w:val="en-GB"/>
            </w:rPr>
            <w:delText xml:space="preserve">an average </w:delText>
          </w:r>
        </w:del>
        <w:r>
          <w:rPr>
            <w:rFonts w:ascii="Helvetica" w:hAnsi="Helvetica"/>
            <w:lang w:val="en-GB"/>
          </w:rPr>
          <w:t>MCC (0.69)</w:t>
        </w:r>
      </w:ins>
      <w:ins w:id="605" w:author="Unknown Author" w:date="2019-06-02T18:07:00Z">
        <w:r>
          <w:rPr>
            <w:rFonts w:ascii="Helvetica" w:hAnsi="Helvetica"/>
            <w:lang w:val="en-GB"/>
          </w:rPr>
          <w:t xml:space="preserve">. </w:t>
        </w:r>
        <w:proofErr w:type="spellStart"/>
        <w:r w:rsidRPr="00E47611">
          <w:rPr>
            <w:rFonts w:ascii="Helvetica" w:hAnsi="Helvetica"/>
            <w:i/>
            <w:iCs/>
            <w:lang w:val="en-GB"/>
            <w:rPrChange w:id="606" w:author="Nicholas Schurch" w:date="2019-10-08T12:06:00Z">
              <w:rPr>
                <w:rFonts w:ascii="Helvetica" w:hAnsi="Helvetica"/>
                <w:lang w:val="en-GB"/>
              </w:rPr>
            </w:rPrChange>
          </w:rPr>
          <w:t>DEXSeq</w:t>
        </w:r>
        <w:proofErr w:type="spellEnd"/>
        <w:r>
          <w:rPr>
            <w:rFonts w:ascii="Helvetica" w:hAnsi="Helvetica"/>
            <w:lang w:val="en-GB"/>
          </w:rPr>
          <w:t xml:space="preserve"> </w:t>
        </w:r>
      </w:ins>
      <w:ins w:id="607" w:author="Nicholas Schurch" w:date="2019-10-08T12:08:00Z">
        <w:r w:rsidR="00E47611">
          <w:rPr>
            <w:rFonts w:ascii="Helvetica" w:hAnsi="Helvetica"/>
            <w:lang w:val="en-GB"/>
          </w:rPr>
          <w:t>performs similarly to RATs across all the performance measures (</w:t>
        </w:r>
      </w:ins>
      <w:ins w:id="608" w:author="Unknown Author" w:date="2019-06-02T18:07:00Z">
        <w:del w:id="609" w:author="Nicholas Schurch" w:date="2019-10-08T12:07:00Z">
          <w:r w:rsidRPr="00E47611" w:rsidDel="00E47611">
            <w:rPr>
              <w:rFonts w:ascii="Helvetica" w:hAnsi="Helvetica"/>
              <w:lang w:val="en-GB"/>
            </w:rPr>
            <w:delText>comes marginally</w:delText>
          </w:r>
        </w:del>
        <w:del w:id="610" w:author="Nicholas Schurch" w:date="2019-10-08T12:08:00Z">
          <w:r w:rsidRPr="00E47611" w:rsidDel="00E47611">
            <w:rPr>
              <w:rFonts w:ascii="Helvetica" w:hAnsi="Helvetica"/>
              <w:lang w:val="en-GB"/>
            </w:rPr>
            <w:delText xml:space="preserve"> first for </w:delText>
          </w:r>
        </w:del>
        <w:del w:id="611" w:author="Nicholas Schurch" w:date="2019-10-08T12:09:00Z">
          <w:r w:rsidRPr="00E47611" w:rsidDel="00E47611">
            <w:rPr>
              <w:rFonts w:ascii="Helvetica" w:hAnsi="Helvetica"/>
              <w:lang w:val="en-GB"/>
            </w:rPr>
            <w:delText>MCC</w:delText>
          </w:r>
        </w:del>
        <w:del w:id="612" w:author="Nicholas Schurch" w:date="2019-10-08T12:08:00Z">
          <w:r w:rsidRPr="00E47611" w:rsidDel="00E47611">
            <w:rPr>
              <w:rFonts w:ascii="Helvetica" w:hAnsi="Helvetica"/>
              <w:lang w:val="en-GB"/>
            </w:rPr>
            <w:delText xml:space="preserve"> (</w:delText>
          </w:r>
        </w:del>
        <w:del w:id="613" w:author="Nicholas Schurch" w:date="2019-10-08T12:09:00Z">
          <w:r w:rsidRPr="00E47611" w:rsidDel="00E47611">
            <w:rPr>
              <w:rFonts w:ascii="Helvetica" w:hAnsi="Helvetica"/>
              <w:lang w:val="en-GB"/>
            </w:rPr>
            <w:delText>0.73</w:delText>
          </w:r>
        </w:del>
        <w:del w:id="614" w:author="Nicholas Schurch" w:date="2019-10-08T12:08:00Z">
          <w:r w:rsidRPr="00E47611" w:rsidDel="00E47611">
            <w:rPr>
              <w:rFonts w:ascii="Helvetica" w:hAnsi="Helvetica"/>
              <w:lang w:val="en-GB"/>
            </w:rPr>
            <w:delText>) and second for sensitivity (</w:delText>
          </w:r>
        </w:del>
        <w:r w:rsidRPr="00E47611">
          <w:rPr>
            <w:rFonts w:ascii="Helvetica" w:hAnsi="Helvetica"/>
            <w:lang w:val="en-GB"/>
          </w:rPr>
          <w:t>s</w:t>
        </w:r>
        <w:r>
          <w:rPr>
            <w:rFonts w:ascii="Helvetica" w:hAnsi="Helvetica"/>
            <w:lang w:val="en-GB"/>
          </w:rPr>
          <w:t xml:space="preserve"> = 0.57</w:t>
        </w:r>
      </w:ins>
      <w:ins w:id="615" w:author="Nicholas Schurch" w:date="2019-10-08T12:08:00Z">
        <w:r w:rsidR="00E47611">
          <w:rPr>
            <w:rFonts w:ascii="Helvetica" w:hAnsi="Helvetica"/>
            <w:lang w:val="en-GB"/>
          </w:rPr>
          <w:t>,</w:t>
        </w:r>
      </w:ins>
      <w:ins w:id="616" w:author="Unknown Author" w:date="2019-06-02T18:07:00Z">
        <w:del w:id="617" w:author="Nicholas Schurch" w:date="2019-10-08T12:08:00Z">
          <w:r w:rsidDel="00E47611">
            <w:rPr>
              <w:rFonts w:ascii="Helvetica" w:hAnsi="Helvetica"/>
              <w:lang w:val="en-GB"/>
            </w:rPr>
            <w:delText>) marginally ahead of RATs, and has a good</w:delText>
          </w:r>
        </w:del>
        <w:r>
          <w:rPr>
            <w:rFonts w:ascii="Helvetica" w:hAnsi="Helvetica"/>
            <w:lang w:val="en-GB"/>
          </w:rPr>
          <w:t xml:space="preserve"> </w:t>
        </w:r>
      </w:ins>
      <w:ins w:id="618" w:author="Nicholas Schurch" w:date="2019-10-08T12:09:00Z">
        <w:r w:rsidR="00E47611">
          <w:rPr>
            <w:rFonts w:ascii="Helvetica" w:hAnsi="Helvetica"/>
            <w:lang w:val="en-GB"/>
          </w:rPr>
          <w:t xml:space="preserve">MCC = 0.73, </w:t>
        </w:r>
      </w:ins>
      <w:ins w:id="619" w:author="Unknown Author" w:date="2019-06-02T18:07:00Z">
        <w:r>
          <w:rPr>
            <w:rFonts w:ascii="Helvetica" w:hAnsi="Helvetica"/>
            <w:lang w:val="en-GB"/>
          </w:rPr>
          <w:t>FDR</w:t>
        </w:r>
      </w:ins>
      <w:ins w:id="620" w:author="Nicholas Schurch" w:date="2019-10-08T12:09:00Z">
        <w:r w:rsidR="00E47611">
          <w:rPr>
            <w:rFonts w:ascii="Helvetica" w:hAnsi="Helvetica"/>
            <w:lang w:val="en-GB"/>
          </w:rPr>
          <w:t xml:space="preserve"> = </w:t>
        </w:r>
      </w:ins>
      <w:ins w:id="621" w:author="Unknown Author" w:date="2019-06-02T18:07:00Z">
        <w:del w:id="622" w:author="Nicholas Schurch" w:date="2019-10-08T12:09:00Z">
          <w:r w:rsidDel="00E47611">
            <w:rPr>
              <w:rFonts w:ascii="Helvetica" w:hAnsi="Helvetica"/>
              <w:lang w:val="en-GB"/>
            </w:rPr>
            <w:delText xml:space="preserve"> (</w:delText>
          </w:r>
        </w:del>
        <w:r>
          <w:rPr>
            <w:rFonts w:ascii="Helvetica" w:hAnsi="Helvetica"/>
            <w:lang w:val="en-GB"/>
          </w:rPr>
          <w:t xml:space="preserve">0.03). </w:t>
        </w:r>
      </w:ins>
      <w:del w:id="623" w:author="Unknown Author" w:date="2019-06-02T18:06:00Z">
        <w:r>
          <w:rPr>
            <w:rFonts w:ascii="Helvetica" w:hAnsi="Helvetica"/>
            <w:lang w:val="en-GB"/>
          </w:rPr>
          <w:delText xml:space="preserve">Direct comparison with </w:delText>
        </w:r>
        <w:r>
          <w:rPr>
            <w:rFonts w:ascii="Helvetica" w:hAnsi="Helvetica"/>
            <w:i/>
            <w:lang w:val="en-GB"/>
          </w:rPr>
          <w:delText>DRIMSeq</w:delText>
        </w:r>
        <w:r>
          <w:rPr>
            <w:rFonts w:ascii="Helvetica" w:hAnsi="Helvetica"/>
            <w:lang w:val="en-GB"/>
          </w:rPr>
          <w:delText xml:space="preserve"> is complicated by different methods for measuring DTU effect-sizes between the tools, however for a likelihood-ratio threshold of 30, </w:delText>
        </w:r>
        <w:r>
          <w:rPr>
            <w:rFonts w:ascii="Helvetica" w:hAnsi="Helvetica"/>
            <w:i/>
            <w:lang w:val="en-GB"/>
          </w:rPr>
          <w:delText>DRIMSeq</w:delText>
        </w:r>
        <w:r>
          <w:rPr>
            <w:rFonts w:ascii="Helvetica" w:hAnsi="Helvetica"/>
            <w:lang w:val="en-GB"/>
          </w:rPr>
          <w:delText xml:space="preserve"> has similar FDR performance to </w:delText>
        </w:r>
        <w:r>
          <w:rPr>
            <w:rFonts w:ascii="Helvetica" w:hAnsi="Helvetica"/>
            <w:i/>
            <w:lang w:val="en-GB"/>
          </w:rPr>
          <w:delText>RATs</w:delText>
        </w:r>
        <w:r>
          <w:rPr>
            <w:rFonts w:ascii="Helvetica" w:hAnsi="Helvetica"/>
            <w:lang w:val="en-GB"/>
          </w:rPr>
          <w:delText xml:space="preserve"> (FDR = 0.06), but worse sensitivity (</w:delText>
        </w:r>
        <w:r>
          <w:rPr>
            <w:rFonts w:ascii="Helvetica" w:hAnsi="Helvetica"/>
            <w:i/>
            <w:lang w:val="en-GB"/>
          </w:rPr>
          <w:delText>s</w:delText>
        </w:r>
        <w:r>
          <w:rPr>
            <w:rFonts w:ascii="Helvetica" w:hAnsi="Helvetica"/>
            <w:lang w:val="en-GB"/>
          </w:rPr>
          <w:delText xml:space="preserve"> = 0.47).</w:delText>
        </w:r>
      </w:del>
      <w:r>
        <w:rPr>
          <w:rFonts w:ascii="Helvetica" w:hAnsi="Helvetica"/>
          <w:lang w:val="en-GB"/>
        </w:rPr>
        <w:t xml:space="preserve"> </w:t>
      </w:r>
      <w:ins w:id="624" w:author="Unknown Author" w:date="2019-06-02T18:13:00Z">
        <w:r>
          <w:rPr>
            <w:rFonts w:ascii="Helvetica" w:hAnsi="Helvetica"/>
            <w:lang w:val="en-GB"/>
          </w:rPr>
          <w:t xml:space="preserve">All the tools performed better on the </w:t>
        </w:r>
        <w:proofErr w:type="spellStart"/>
        <w:r>
          <w:rPr>
            <w:rFonts w:ascii="Helvetica" w:hAnsi="Helvetica"/>
            <w:lang w:val="en-GB"/>
          </w:rPr>
          <w:t>fruitfly</w:t>
        </w:r>
        <w:proofErr w:type="spellEnd"/>
        <w:r>
          <w:rPr>
            <w:rFonts w:ascii="Helvetica" w:hAnsi="Helvetica"/>
            <w:lang w:val="en-GB"/>
          </w:rPr>
          <w:t xml:space="preserve"> </w:t>
        </w:r>
      </w:ins>
      <w:ins w:id="625" w:author="Nicholas Schurch" w:date="2019-10-08T12:10:00Z">
        <w:r w:rsidR="00E47611">
          <w:rPr>
            <w:rFonts w:ascii="Helvetica" w:hAnsi="Helvetica"/>
            <w:lang w:val="en-GB"/>
          </w:rPr>
          <w:t>simulations than the human simulations</w:t>
        </w:r>
      </w:ins>
      <w:ins w:id="626" w:author="Unknown Author" w:date="2019-06-02T18:13:00Z">
        <w:del w:id="627" w:author="Nicholas Schurch" w:date="2019-10-08T12:10:00Z">
          <w:r w:rsidDel="00E47611">
            <w:rPr>
              <w:rFonts w:ascii="Helvetica" w:hAnsi="Helvetica"/>
              <w:lang w:val="en-GB"/>
            </w:rPr>
            <w:delText>dataset</w:delText>
          </w:r>
        </w:del>
        <w:r>
          <w:rPr>
            <w:rFonts w:ascii="Helvetica" w:hAnsi="Helvetica"/>
            <w:lang w:val="en-GB"/>
          </w:rPr>
          <w:t xml:space="preserve">, </w:t>
        </w:r>
      </w:ins>
      <w:ins w:id="628" w:author="Unknown Author" w:date="2019-06-09T14:04:00Z">
        <w:r>
          <w:rPr>
            <w:rFonts w:ascii="Helvetica" w:hAnsi="Helvetica"/>
            <w:lang w:val="en-GB"/>
          </w:rPr>
          <w:t>with lower FDR</w:t>
        </w:r>
      </w:ins>
      <w:ins w:id="629" w:author="Nicholas Schurch" w:date="2019-10-08T12:10:00Z">
        <w:r w:rsidR="00E47611">
          <w:rPr>
            <w:rFonts w:ascii="Helvetica" w:hAnsi="Helvetica"/>
            <w:lang w:val="en-GB"/>
          </w:rPr>
          <w:t>s</w:t>
        </w:r>
      </w:ins>
      <w:ins w:id="630" w:author="Unknown Author" w:date="2019-06-09T14:06:00Z">
        <w:r>
          <w:rPr>
            <w:rFonts w:ascii="Helvetica" w:hAnsi="Helvetica"/>
            <w:lang w:val="en-GB"/>
          </w:rPr>
          <w:t>, and</w:t>
        </w:r>
      </w:ins>
      <w:ins w:id="631" w:author="Unknown Author" w:date="2019-06-02T18:14:00Z">
        <w:r>
          <w:rPr>
            <w:rFonts w:ascii="Helvetica" w:hAnsi="Helvetica"/>
            <w:lang w:val="en-GB"/>
          </w:rPr>
          <w:t xml:space="preserve"> higher MCC</w:t>
        </w:r>
      </w:ins>
      <w:ins w:id="632" w:author="Nicholas Schurch" w:date="2019-10-08T12:10:00Z">
        <w:r w:rsidR="00E47611">
          <w:rPr>
            <w:rFonts w:ascii="Helvetica" w:hAnsi="Helvetica"/>
            <w:lang w:val="en-GB"/>
          </w:rPr>
          <w:t>s</w:t>
        </w:r>
      </w:ins>
      <w:ins w:id="633" w:author="Unknown Author" w:date="2019-06-02T18:14:00Z">
        <w:r>
          <w:rPr>
            <w:rFonts w:ascii="Helvetica" w:hAnsi="Helvetica"/>
            <w:lang w:val="en-GB"/>
          </w:rPr>
          <w:t>. Pre-filtering the data to remove low-abundance transcripts improved the performance for most tools, but in different ways. Prefiltered data m</w:t>
        </w:r>
      </w:ins>
      <w:ins w:id="634" w:author="Nicholas Schurch" w:date="2019-10-08T12:10:00Z">
        <w:r w:rsidR="00E47611">
          <w:rPr>
            <w:rFonts w:ascii="Helvetica" w:hAnsi="Helvetica"/>
            <w:lang w:val="en-GB"/>
          </w:rPr>
          <w:t>a</w:t>
        </w:r>
      </w:ins>
      <w:ins w:id="635" w:author="Unknown Author" w:date="2019-06-02T18:14:00Z">
        <w:r>
          <w:rPr>
            <w:rFonts w:ascii="Helvetica" w:hAnsi="Helvetica"/>
            <w:lang w:val="en-GB"/>
          </w:rPr>
          <w:t xml:space="preserve">de </w:t>
        </w:r>
        <w:del w:id="636" w:author="Nicholas Schurch" w:date="2019-10-08T12:10:00Z">
          <w:r w:rsidDel="00E47611">
            <w:rPr>
              <w:rFonts w:ascii="Helvetica" w:hAnsi="Helvetica"/>
              <w:lang w:val="en-GB"/>
            </w:rPr>
            <w:delText>no</w:delText>
          </w:r>
        </w:del>
      </w:ins>
      <w:ins w:id="637" w:author="Nicholas Schurch" w:date="2019-10-08T12:10:00Z">
        <w:r w:rsidR="00E47611">
          <w:rPr>
            <w:rFonts w:ascii="Helvetica" w:hAnsi="Helvetica"/>
            <w:lang w:val="en-GB"/>
          </w:rPr>
          <w:t>little</w:t>
        </w:r>
      </w:ins>
      <w:ins w:id="638" w:author="Unknown Author" w:date="2019-06-02T18:14:00Z">
        <w:r>
          <w:rPr>
            <w:rFonts w:ascii="Helvetica" w:hAnsi="Helvetica"/>
            <w:lang w:val="en-GB"/>
          </w:rPr>
          <w:t xml:space="preserve"> difference to </w:t>
        </w:r>
        <w:proofErr w:type="spellStart"/>
        <w:r>
          <w:rPr>
            <w:rFonts w:ascii="Helvetica" w:hAnsi="Helvetica"/>
            <w:i/>
            <w:iCs/>
            <w:lang w:val="en-GB"/>
          </w:rPr>
          <w:t>DRIMSeq</w:t>
        </w:r>
        <w:r>
          <w:rPr>
            <w:rFonts w:ascii="Helvetica" w:hAnsi="Helvetica"/>
            <w:lang w:val="en-GB"/>
          </w:rPr>
          <w:t>’s</w:t>
        </w:r>
        <w:proofErr w:type="spellEnd"/>
        <w:r>
          <w:rPr>
            <w:rFonts w:ascii="Helvetica" w:hAnsi="Helvetica"/>
            <w:lang w:val="en-GB"/>
          </w:rPr>
          <w:t xml:space="preserve"> FDR</w:t>
        </w:r>
      </w:ins>
      <w:ins w:id="639" w:author="Nicholas Schurch" w:date="2019-10-08T12:10:00Z">
        <w:r w:rsidR="00E47611">
          <w:rPr>
            <w:rFonts w:ascii="Helvetica" w:hAnsi="Helvetica"/>
            <w:lang w:val="en-GB"/>
          </w:rPr>
          <w:t xml:space="preserve"> performance</w:t>
        </w:r>
      </w:ins>
      <w:ins w:id="640" w:author="Unknown Author" w:date="2019-06-02T18:14:00Z">
        <w:del w:id="641" w:author="Nicholas Schurch" w:date="2019-10-08T12:11:00Z">
          <w:r w:rsidDel="00E47611">
            <w:rPr>
              <w:rFonts w:ascii="Helvetica" w:hAnsi="Helvetica"/>
              <w:lang w:val="en-GB"/>
            </w:rPr>
            <w:delText>,</w:delText>
          </w:r>
        </w:del>
        <w:r>
          <w:rPr>
            <w:rFonts w:ascii="Helvetica" w:hAnsi="Helvetica"/>
            <w:lang w:val="en-GB"/>
          </w:rPr>
          <w:t xml:space="preserve"> but </w:t>
        </w:r>
        <w:del w:id="642" w:author="Nicholas Schurch" w:date="2019-10-08T12:10:00Z">
          <w:r w:rsidDel="00E47611">
            <w:rPr>
              <w:rFonts w:ascii="Helvetica" w:hAnsi="Helvetica"/>
              <w:lang w:val="en-GB"/>
            </w:rPr>
            <w:delText xml:space="preserve">it </w:delText>
          </w:r>
        </w:del>
        <w:r>
          <w:rPr>
            <w:rFonts w:ascii="Helvetica" w:hAnsi="Helvetica"/>
            <w:lang w:val="en-GB"/>
          </w:rPr>
          <w:t>raised the sensitivity</w:t>
        </w:r>
      </w:ins>
      <w:ins w:id="643" w:author="Nicholas Schurch" w:date="2019-10-08T12:11:00Z">
        <w:r w:rsidR="00E47611">
          <w:rPr>
            <w:rFonts w:ascii="Helvetica" w:hAnsi="Helvetica"/>
            <w:lang w:val="en-GB"/>
          </w:rPr>
          <w:t>,</w:t>
        </w:r>
      </w:ins>
      <w:ins w:id="644" w:author="Unknown Author" w:date="2019-06-02T18:14:00Z">
        <w:del w:id="645" w:author="Nicholas Schurch" w:date="2019-10-08T12:10:00Z">
          <w:r w:rsidDel="00E47611">
            <w:rPr>
              <w:rFonts w:ascii="Helvetica" w:hAnsi="Helvetica"/>
              <w:lang w:val="en-GB"/>
            </w:rPr>
            <w:delText>,</w:delText>
          </w:r>
        </w:del>
        <w:r>
          <w:rPr>
            <w:rFonts w:ascii="Helvetica" w:hAnsi="Helvetica"/>
            <w:lang w:val="en-GB"/>
          </w:rPr>
          <w:t xml:space="preserve"> leading to </w:t>
        </w:r>
        <w:del w:id="646" w:author="Nicholas Schurch" w:date="2019-10-08T12:11:00Z">
          <w:r w:rsidDel="00E47611">
            <w:rPr>
              <w:rFonts w:ascii="Helvetica" w:hAnsi="Helvetica"/>
              <w:lang w:val="en-GB"/>
            </w:rPr>
            <w:delText xml:space="preserve">also </w:delText>
          </w:r>
        </w:del>
        <w:r>
          <w:rPr>
            <w:rFonts w:ascii="Helvetica" w:hAnsi="Helvetica"/>
            <w:lang w:val="en-GB"/>
          </w:rPr>
          <w:t>a</w:t>
        </w:r>
      </w:ins>
      <w:ins w:id="647" w:author="Nicholas Schurch" w:date="2019-10-08T12:11:00Z">
        <w:r w:rsidR="00E47611">
          <w:rPr>
            <w:rFonts w:ascii="Helvetica" w:hAnsi="Helvetica"/>
            <w:lang w:val="en-GB"/>
          </w:rPr>
          <w:t xml:space="preserve">n improvement in </w:t>
        </w:r>
      </w:ins>
      <w:ins w:id="648" w:author="Unknown Author" w:date="2019-06-02T18:14:00Z">
        <w:del w:id="649" w:author="Nicholas Schurch" w:date="2019-10-08T12:11:00Z">
          <w:r w:rsidDel="00E47611">
            <w:rPr>
              <w:rFonts w:ascii="Helvetica" w:hAnsi="Helvetica"/>
              <w:lang w:val="en-GB"/>
            </w:rPr>
            <w:delText xml:space="preserve"> better </w:delText>
          </w:r>
        </w:del>
        <w:r>
          <w:rPr>
            <w:rFonts w:ascii="Helvetica" w:hAnsi="Helvetica"/>
            <w:lang w:val="en-GB"/>
          </w:rPr>
          <w:t xml:space="preserve">MCC. For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w:t>
        </w:r>
      </w:ins>
      <w:ins w:id="650" w:author="Nicholas Schurch" w:date="2019-10-08T12:11:00Z">
        <w:r w:rsidR="00E47611">
          <w:rPr>
            <w:rFonts w:ascii="Helvetica" w:hAnsi="Helvetica"/>
            <w:lang w:val="en-GB"/>
          </w:rPr>
          <w:t xml:space="preserve">prefiltering low expression transcripts did not improve </w:t>
        </w:r>
      </w:ins>
      <w:ins w:id="651" w:author="Unknown Author" w:date="2019-06-02T18:14:00Z">
        <w:del w:id="652" w:author="Nicholas Schurch" w:date="2019-10-08T12:12:00Z">
          <w:r w:rsidDel="00E47611">
            <w:rPr>
              <w:rFonts w:ascii="Helvetica" w:hAnsi="Helvetica"/>
              <w:lang w:val="en-GB"/>
            </w:rPr>
            <w:delText xml:space="preserve">the </w:delText>
          </w:r>
        </w:del>
        <w:r>
          <w:rPr>
            <w:rFonts w:ascii="Helvetica" w:hAnsi="Helvetica"/>
            <w:lang w:val="en-GB"/>
          </w:rPr>
          <w:t xml:space="preserve">sensitivity </w:t>
        </w:r>
        <w:del w:id="653" w:author="Nicholas Schurch" w:date="2019-10-08T12:12:00Z">
          <w:r w:rsidDel="00E47611">
            <w:rPr>
              <w:rFonts w:ascii="Helvetica" w:hAnsi="Helvetica"/>
              <w:lang w:val="en-GB"/>
            </w:rPr>
            <w:delText xml:space="preserve">changed little if at all, </w:delText>
          </w:r>
        </w:del>
        <w:r>
          <w:rPr>
            <w:rFonts w:ascii="Helvetica" w:hAnsi="Helvetica"/>
            <w:lang w:val="en-GB"/>
          </w:rPr>
          <w:t xml:space="preserve">but </w:t>
        </w:r>
      </w:ins>
      <w:ins w:id="654" w:author="Nicholas Schurch" w:date="2019-10-08T12:12:00Z">
        <w:r w:rsidR="00C1339D">
          <w:rPr>
            <w:rFonts w:ascii="Helvetica" w:hAnsi="Helvetica"/>
            <w:lang w:val="en-GB"/>
          </w:rPr>
          <w:t xml:space="preserve">did </w:t>
        </w:r>
      </w:ins>
      <w:ins w:id="655" w:author="Unknown Author" w:date="2019-06-02T18:14:00Z">
        <w:del w:id="656" w:author="Nicholas Schurch" w:date="2019-10-08T12:12:00Z">
          <w:r w:rsidDel="00C1339D">
            <w:rPr>
              <w:rFonts w:ascii="Helvetica" w:hAnsi="Helvetica"/>
              <w:lang w:val="en-GB"/>
            </w:rPr>
            <w:delText>the significant reduction of the</w:delText>
          </w:r>
        </w:del>
      </w:ins>
      <w:ins w:id="657" w:author="Nicholas Schurch" w:date="2019-10-08T12:12:00Z">
        <w:r w:rsidR="00C1339D">
          <w:rPr>
            <w:rFonts w:ascii="Helvetica" w:hAnsi="Helvetica"/>
            <w:lang w:val="en-GB"/>
          </w:rPr>
          <w:t>improve the tools</w:t>
        </w:r>
      </w:ins>
      <w:ins w:id="658" w:author="Unknown Author" w:date="2019-06-02T18:14:00Z">
        <w:r>
          <w:rPr>
            <w:rFonts w:ascii="Helvetica" w:hAnsi="Helvetica"/>
            <w:lang w:val="en-GB"/>
          </w:rPr>
          <w:t xml:space="preserve"> FDR</w:t>
        </w:r>
      </w:ins>
      <w:ins w:id="659" w:author="Nicholas Schurch" w:date="2019-10-08T12:12:00Z">
        <w:r w:rsidR="00C1339D">
          <w:rPr>
            <w:rFonts w:ascii="Helvetica" w:hAnsi="Helvetica"/>
            <w:lang w:val="en-GB"/>
          </w:rPr>
          <w:t xml:space="preserve"> performance</w:t>
        </w:r>
      </w:ins>
      <w:ins w:id="660" w:author="Unknown Author" w:date="2019-06-02T18:14:00Z">
        <w:r>
          <w:rPr>
            <w:rFonts w:ascii="Helvetica" w:hAnsi="Helvetica"/>
            <w:lang w:val="en-GB"/>
          </w:rPr>
          <w:t xml:space="preserve">, </w:t>
        </w:r>
        <w:del w:id="661" w:author="Nicholas Schurch" w:date="2019-10-08T12:12:00Z">
          <w:r w:rsidDel="00C1339D">
            <w:rPr>
              <w:rFonts w:ascii="Helvetica" w:hAnsi="Helvetica"/>
              <w:lang w:val="en-GB"/>
            </w:rPr>
            <w:delText>lead to much</w:delText>
          </w:r>
        </w:del>
      </w:ins>
      <w:ins w:id="662" w:author="Nicholas Schurch" w:date="2019-10-08T12:12:00Z">
        <w:r w:rsidR="00C1339D">
          <w:rPr>
            <w:rFonts w:ascii="Helvetica" w:hAnsi="Helvetica"/>
            <w:lang w:val="en-GB"/>
          </w:rPr>
          <w:t>resulting in</w:t>
        </w:r>
      </w:ins>
      <w:ins w:id="663" w:author="Unknown Author" w:date="2019-06-02T18:14:00Z">
        <w:r>
          <w:rPr>
            <w:rFonts w:ascii="Helvetica" w:hAnsi="Helvetica"/>
            <w:lang w:val="en-GB"/>
          </w:rPr>
          <w:t xml:space="preserve"> improved MCC</w:t>
        </w:r>
      </w:ins>
      <w:ins w:id="664" w:author="Nicholas Schurch" w:date="2019-10-08T12:13:00Z">
        <w:r w:rsidR="00C1339D">
          <w:rPr>
            <w:rFonts w:ascii="Helvetica" w:hAnsi="Helvetica"/>
            <w:lang w:val="en-GB"/>
          </w:rPr>
          <w:t>s for both tools</w:t>
        </w:r>
      </w:ins>
      <w:ins w:id="665" w:author="Unknown Author" w:date="2019-06-02T18:14:00Z">
        <w:r>
          <w:rPr>
            <w:rFonts w:ascii="Helvetica" w:hAnsi="Helvetica"/>
            <w:lang w:val="en-GB"/>
          </w:rPr>
          <w:t xml:space="preserve">. </w:t>
        </w:r>
      </w:ins>
      <w:ins w:id="666" w:author="Nicholas Schurch" w:date="2019-10-08T12:13:00Z">
        <w:r w:rsidR="00C1339D">
          <w:rPr>
            <w:rFonts w:ascii="Helvetica" w:hAnsi="Helvetica"/>
            <w:lang w:val="en-GB"/>
          </w:rPr>
          <w:t xml:space="preserve">By contrast, </w:t>
        </w:r>
      </w:ins>
      <w:proofErr w:type="spellStart"/>
      <w:ins w:id="667" w:author="Unknown Author" w:date="2019-06-02T18:14:00Z">
        <w:r>
          <w:rPr>
            <w:rFonts w:ascii="Helvetica" w:hAnsi="Helvetica"/>
            <w:i/>
            <w:iCs/>
            <w:lang w:val="en-GB"/>
          </w:rPr>
          <w:t>DEXSeq</w:t>
        </w:r>
        <w:proofErr w:type="spellEnd"/>
        <w:r>
          <w:rPr>
            <w:rFonts w:ascii="Helvetica" w:hAnsi="Helvetica"/>
            <w:lang w:val="en-GB"/>
          </w:rPr>
          <w:t xml:space="preserve"> </w:t>
        </w:r>
        <w:del w:id="668" w:author="Nicholas Schurch" w:date="2019-10-08T12:13:00Z">
          <w:r w:rsidDel="00C1339D">
            <w:rPr>
              <w:rFonts w:ascii="Helvetica" w:hAnsi="Helvetica"/>
              <w:lang w:val="en-GB"/>
            </w:rPr>
            <w:delText>on the other hand seems to</w:delText>
          </w:r>
        </w:del>
      </w:ins>
      <w:ins w:id="669" w:author="Nicholas Schurch" w:date="2019-10-08T12:13:00Z">
        <w:r w:rsidR="00C1339D">
          <w:rPr>
            <w:rFonts w:ascii="Helvetica" w:hAnsi="Helvetica"/>
            <w:lang w:val="en-GB"/>
          </w:rPr>
          <w:t xml:space="preserve">performs similarly, or worse on </w:t>
        </w:r>
      </w:ins>
      <w:ins w:id="670" w:author="Unknown Author" w:date="2019-06-02T18:14:00Z">
        <w:del w:id="671" w:author="Nicholas Schurch" w:date="2019-10-08T12:13:00Z">
          <w:r w:rsidDel="00C1339D">
            <w:rPr>
              <w:rFonts w:ascii="Helvetica" w:hAnsi="Helvetica"/>
              <w:lang w:val="en-GB"/>
            </w:rPr>
            <w:delText xml:space="preserve"> perform a little worse on the </w:delText>
          </w:r>
        </w:del>
        <w:r>
          <w:rPr>
            <w:rFonts w:ascii="Helvetica" w:hAnsi="Helvetica"/>
            <w:lang w:val="en-GB"/>
          </w:rPr>
          <w:t>pre-filtered data</w:t>
        </w:r>
        <w:del w:id="672" w:author="Nicholas Schurch" w:date="2019-10-08T12:13:00Z">
          <w:r w:rsidDel="00C1339D">
            <w:rPr>
              <w:rFonts w:ascii="Helvetica" w:hAnsi="Helvetica"/>
              <w:lang w:val="en-GB"/>
            </w:rPr>
            <w:delText xml:space="preserve">, which may be related to the way the data was filtered non-ntively to the </w:delText>
          </w:r>
          <w:r w:rsidDel="00C1339D">
            <w:rPr>
              <w:rFonts w:ascii="Helvetica" w:hAnsi="Helvetica"/>
              <w:i/>
              <w:iCs/>
              <w:lang w:val="en-GB"/>
            </w:rPr>
            <w:delText>DEXSeq</w:delText>
          </w:r>
        </w:del>
        <w:r>
          <w:rPr>
            <w:rFonts w:ascii="Helvetica" w:hAnsi="Helvetica"/>
            <w:lang w:val="en-GB"/>
          </w:rPr>
          <w:t>.</w:t>
        </w:r>
      </w:ins>
      <w:ins w:id="673" w:author="Unknown Author" w:date="2019-06-09T14:12:00Z">
        <w:r>
          <w:rPr>
            <w:rFonts w:ascii="Helvetica" w:hAnsi="Helvetica"/>
            <w:lang w:val="en-GB"/>
          </w:rPr>
          <w:t xml:space="preserve"> </w:t>
        </w:r>
      </w:ins>
      <w:ins w:id="674" w:author="Unknown Author" w:date="2019-06-03T07:34:00Z">
        <w:del w:id="675" w:author="Nicholas Schurch" w:date="2019-10-08T12:14:00Z">
          <w:r w:rsidDel="00C1339D">
            <w:rPr>
              <w:rFonts w:ascii="Helvetica" w:hAnsi="Helvetica"/>
              <w:lang w:val="en-GB"/>
            </w:rPr>
            <w:delText>When the</w:delText>
          </w:r>
        </w:del>
      </w:ins>
      <w:ins w:id="676" w:author="Nicholas Schurch" w:date="2019-10-08T12:14:00Z">
        <w:r w:rsidR="00C1339D">
          <w:rPr>
            <w:rFonts w:ascii="Helvetica" w:hAnsi="Helvetica"/>
            <w:lang w:val="en-GB"/>
          </w:rPr>
          <w:t>Including</w:t>
        </w:r>
      </w:ins>
      <w:ins w:id="677" w:author="Unknown Author" w:date="2019-06-03T07:34:00Z">
        <w:r>
          <w:rPr>
            <w:rFonts w:ascii="Helvetica" w:hAnsi="Helvetica"/>
            <w:lang w:val="en-GB"/>
          </w:rPr>
          <w:t xml:space="preserve"> non-coding genes </w:t>
        </w:r>
      </w:ins>
      <w:ins w:id="678" w:author="Nicholas Schurch" w:date="2019-10-08T12:14:00Z">
        <w:r w:rsidR="00C1339D">
          <w:rPr>
            <w:rFonts w:ascii="Helvetica" w:hAnsi="Helvetica"/>
            <w:lang w:val="en-GB"/>
          </w:rPr>
          <w:t xml:space="preserve">in the simulations </w:t>
        </w:r>
      </w:ins>
      <w:ins w:id="679" w:author="Unknown Author" w:date="2019-06-03T07:34:00Z">
        <w:del w:id="680" w:author="Nicholas Schurch" w:date="2019-10-08T12:14:00Z">
          <w:r w:rsidDel="00C1339D">
            <w:rPr>
              <w:rFonts w:ascii="Helvetica" w:hAnsi="Helvetica"/>
              <w:lang w:val="en-GB"/>
            </w:rPr>
            <w:delText xml:space="preserve">are included as negative </w:delText>
          </w:r>
        </w:del>
      </w:ins>
      <w:ins w:id="681" w:author="Unknown Author" w:date="2019-06-03T07:35:00Z">
        <w:del w:id="682" w:author="Nicholas Schurch" w:date="2019-10-08T12:14:00Z">
          <w:r w:rsidDel="00C1339D">
            <w:rPr>
              <w:rFonts w:ascii="Helvetica" w:hAnsi="Helvetica"/>
              <w:lang w:val="en-GB"/>
            </w:rPr>
            <w:delText>cases, all tools show</w:delText>
          </w:r>
        </w:del>
      </w:ins>
      <w:ins w:id="683" w:author="Nicholas Schurch" w:date="2019-10-08T12:14:00Z">
        <w:r w:rsidR="00C1339D">
          <w:rPr>
            <w:rFonts w:ascii="Helvetica" w:hAnsi="Helvetica"/>
            <w:lang w:val="en-GB"/>
          </w:rPr>
          <w:t>results in</w:t>
        </w:r>
      </w:ins>
      <w:ins w:id="684" w:author="Unknown Author" w:date="2019-06-03T07:35:00Z">
        <w:r>
          <w:rPr>
            <w:rFonts w:ascii="Helvetica" w:hAnsi="Helvetica"/>
            <w:lang w:val="en-GB"/>
          </w:rPr>
          <w:t xml:space="preserve"> a small increase in FDR</w:t>
        </w:r>
      </w:ins>
      <w:ins w:id="685" w:author="Nicholas Schurch" w:date="2019-10-08T12:14:00Z">
        <w:r w:rsidR="00C1339D">
          <w:rPr>
            <w:rFonts w:ascii="Helvetica" w:hAnsi="Helvetica"/>
            <w:lang w:val="en-GB"/>
          </w:rPr>
          <w:t xml:space="preserve"> </w:t>
        </w:r>
      </w:ins>
      <w:ins w:id="686" w:author="Nicholas Schurch" w:date="2019-10-08T12:18:00Z">
        <w:r w:rsidR="00C1339D">
          <w:rPr>
            <w:rFonts w:ascii="Helvetica" w:hAnsi="Helvetica"/>
            <w:lang w:val="en-GB"/>
          </w:rPr>
          <w:t>performance</w:t>
        </w:r>
      </w:ins>
      <w:ins w:id="687" w:author="Nicholas Schurch" w:date="2019-10-08T12:14:00Z">
        <w:r w:rsidR="00C1339D">
          <w:rPr>
            <w:rFonts w:ascii="Helvetica" w:hAnsi="Helvetica"/>
            <w:lang w:val="en-GB"/>
          </w:rPr>
          <w:t xml:space="preserve"> for all tools</w:t>
        </w:r>
      </w:ins>
      <w:ins w:id="688" w:author="Unknown Author" w:date="2019-06-03T07:37:00Z">
        <w:r>
          <w:rPr>
            <w:rFonts w:ascii="Helvetica" w:hAnsi="Helvetica"/>
            <w:lang w:val="en-GB"/>
          </w:rPr>
          <w:t xml:space="preserve"> when no abundance prefilter</w:t>
        </w:r>
      </w:ins>
      <w:ins w:id="689" w:author="Nicholas Schurch" w:date="2019-10-08T12:14:00Z">
        <w:r w:rsidR="00C1339D">
          <w:rPr>
            <w:rFonts w:ascii="Helvetica" w:hAnsi="Helvetica"/>
            <w:lang w:val="en-GB"/>
          </w:rPr>
          <w:t>ing</w:t>
        </w:r>
      </w:ins>
      <w:ins w:id="690" w:author="Unknown Author" w:date="2019-06-03T07:37:00Z">
        <w:r>
          <w:rPr>
            <w:rFonts w:ascii="Helvetica" w:hAnsi="Helvetica"/>
            <w:lang w:val="en-GB"/>
          </w:rPr>
          <w:t xml:space="preserve"> is</w:t>
        </w:r>
      </w:ins>
      <w:ins w:id="691" w:author="Nicholas Schurch" w:date="2019-10-08T12:14:00Z">
        <w:r w:rsidR="00C1339D">
          <w:rPr>
            <w:rFonts w:ascii="Helvetica" w:hAnsi="Helvetica"/>
            <w:lang w:val="en-GB"/>
          </w:rPr>
          <w:t xml:space="preserve"> applied</w:t>
        </w:r>
      </w:ins>
      <w:ins w:id="692" w:author="Unknown Author" w:date="2019-06-03T07:37:00Z">
        <w:del w:id="693" w:author="Nicholas Schurch" w:date="2019-10-08T12:14:00Z">
          <w:r w:rsidDel="00C1339D">
            <w:rPr>
              <w:rFonts w:ascii="Helvetica" w:hAnsi="Helvetica"/>
              <w:lang w:val="en-GB"/>
            </w:rPr>
            <w:delText xml:space="preserve"> used</w:delText>
          </w:r>
        </w:del>
      </w:ins>
      <w:ins w:id="694" w:author="Nicholas Schurch" w:date="2019-10-08T12:15:00Z">
        <w:r w:rsidR="00C1339D">
          <w:rPr>
            <w:rFonts w:ascii="Helvetica" w:hAnsi="Helvetica"/>
            <w:lang w:val="en-GB"/>
          </w:rPr>
          <w:t xml:space="preserve">. </w:t>
        </w:r>
      </w:ins>
      <w:ins w:id="695" w:author="Unknown Author" w:date="2019-06-03T07:37:00Z">
        <w:del w:id="696" w:author="Nicholas Schurch" w:date="2019-10-08T12:15:00Z">
          <w:r w:rsidDel="00C1339D">
            <w:rPr>
              <w:rFonts w:ascii="Helvetica" w:hAnsi="Helvetica"/>
              <w:lang w:val="en-GB"/>
            </w:rPr>
            <w:delText xml:space="preserve"> </w:delText>
          </w:r>
        </w:del>
        <w:del w:id="697" w:author="Nicholas Schurch" w:date="2019-10-08T12:16:00Z">
          <w:r w:rsidDel="00C1339D">
            <w:rPr>
              <w:rFonts w:ascii="Helvetica" w:hAnsi="Helvetica"/>
              <w:lang w:val="en-GB"/>
            </w:rPr>
            <w:delText>but</w:delText>
          </w:r>
        </w:del>
        <w:del w:id="698" w:author="Nicholas Schurch" w:date="2019-10-08T12:14:00Z">
          <w:r w:rsidDel="00C1339D">
            <w:rPr>
              <w:rFonts w:ascii="Helvetica" w:hAnsi="Helvetica"/>
              <w:lang w:val="en-GB"/>
            </w:rPr>
            <w:delText>, with the</w:delText>
          </w:r>
        </w:del>
        <w:del w:id="699" w:author="Nicholas Schurch" w:date="2019-10-08T12:16:00Z">
          <w:r w:rsidDel="00C1339D">
            <w:rPr>
              <w:rFonts w:ascii="Helvetica" w:hAnsi="Helvetica"/>
              <w:lang w:val="en-GB"/>
            </w:rPr>
            <w:delText xml:space="preserve"> </w:delText>
          </w:r>
        </w:del>
      </w:ins>
      <w:ins w:id="700" w:author="Nicholas Schurch" w:date="2019-10-08T12:16:00Z">
        <w:r w:rsidR="00C1339D">
          <w:rPr>
            <w:rFonts w:ascii="Helvetica" w:hAnsi="Helvetica"/>
            <w:lang w:val="en-GB"/>
          </w:rPr>
          <w:t>Non-coding RNAs are typically expressed at low level compared with coding genes so it is perhaps unsurpri</w:t>
        </w:r>
      </w:ins>
      <w:ins w:id="701" w:author="Nicholas Schurch" w:date="2019-10-08T12:17:00Z">
        <w:r w:rsidR="00C1339D">
          <w:rPr>
            <w:rFonts w:ascii="Helvetica" w:hAnsi="Helvetica"/>
            <w:lang w:val="en-GB"/>
          </w:rPr>
          <w:t>si</w:t>
        </w:r>
      </w:ins>
      <w:ins w:id="702" w:author="Nicholas Schurch" w:date="2019-10-08T12:16:00Z">
        <w:r w:rsidR="00C1339D">
          <w:rPr>
            <w:rFonts w:ascii="Helvetica" w:hAnsi="Helvetica"/>
            <w:lang w:val="en-GB"/>
          </w:rPr>
          <w:t xml:space="preserve">ng that </w:t>
        </w:r>
      </w:ins>
      <w:ins w:id="703" w:author="Nicholas Schurch" w:date="2019-10-08T12:17:00Z">
        <w:r w:rsidR="00C1339D">
          <w:rPr>
            <w:rFonts w:ascii="Helvetica" w:hAnsi="Helvetica"/>
            <w:lang w:val="en-GB"/>
          </w:rPr>
          <w:t xml:space="preserve">low-expression </w:t>
        </w:r>
      </w:ins>
      <w:ins w:id="704" w:author="Unknown Author" w:date="2019-06-03T07:37:00Z">
        <w:r>
          <w:rPr>
            <w:rFonts w:ascii="Helvetica" w:hAnsi="Helvetica"/>
            <w:lang w:val="en-GB"/>
          </w:rPr>
          <w:t>pre-filter</w:t>
        </w:r>
      </w:ins>
      <w:ins w:id="705" w:author="Nicholas Schurch" w:date="2019-10-08T12:15:00Z">
        <w:r w:rsidR="00C1339D">
          <w:rPr>
            <w:rFonts w:ascii="Helvetica" w:hAnsi="Helvetica"/>
            <w:lang w:val="en-GB"/>
          </w:rPr>
          <w:t xml:space="preserve">ing </w:t>
        </w:r>
      </w:ins>
      <w:ins w:id="706" w:author="Nicholas Schurch" w:date="2019-10-08T12:17:00Z">
        <w:r w:rsidR="00C1339D">
          <w:rPr>
            <w:rFonts w:ascii="Helvetica" w:hAnsi="Helvetica"/>
            <w:lang w:val="en-GB"/>
          </w:rPr>
          <w:t>on these simulations</w:t>
        </w:r>
      </w:ins>
      <w:ins w:id="707" w:author="Nicholas Schurch" w:date="2019-10-08T12:15:00Z">
        <w:r w:rsidR="00C1339D">
          <w:rPr>
            <w:rFonts w:ascii="Helvetica" w:hAnsi="Helvetica"/>
            <w:lang w:val="en-GB"/>
          </w:rPr>
          <w:t xml:space="preserve"> </w:t>
        </w:r>
      </w:ins>
      <w:ins w:id="708" w:author="Unknown Author" w:date="2019-06-03T07:37:00Z">
        <w:del w:id="709" w:author="Nicholas Schurch" w:date="2019-10-08T12:15:00Z">
          <w:r w:rsidDel="00C1339D">
            <w:rPr>
              <w:rFonts w:ascii="Helvetica" w:hAnsi="Helvetica"/>
              <w:lang w:val="en-GB"/>
            </w:rPr>
            <w:delText xml:space="preserve"> activated, the</w:delText>
          </w:r>
        </w:del>
      </w:ins>
      <w:ins w:id="710" w:author="Nicholas Schurch" w:date="2019-10-08T12:15:00Z">
        <w:r w:rsidR="00C1339D">
          <w:rPr>
            <w:rFonts w:ascii="Helvetica" w:hAnsi="Helvetica"/>
            <w:lang w:val="en-GB"/>
          </w:rPr>
          <w:t>recovers</w:t>
        </w:r>
      </w:ins>
      <w:ins w:id="711" w:author="Unknown Author" w:date="2019-06-03T07:37:00Z">
        <w:r>
          <w:rPr>
            <w:rFonts w:ascii="Helvetica" w:hAnsi="Helvetica"/>
            <w:lang w:val="en-GB"/>
          </w:rPr>
          <w:t xml:space="preserve"> </w:t>
        </w:r>
      </w:ins>
      <w:ins w:id="712" w:author="Nicholas Schurch" w:date="2019-10-08T12:18:00Z">
        <w:r w:rsidR="00C1339D">
          <w:rPr>
            <w:rFonts w:ascii="Helvetica" w:hAnsi="Helvetica"/>
            <w:lang w:val="en-GB"/>
          </w:rPr>
          <w:t xml:space="preserve">tool </w:t>
        </w:r>
      </w:ins>
      <w:ins w:id="713" w:author="Unknown Author" w:date="2019-06-03T07:37:00Z">
        <w:r>
          <w:rPr>
            <w:rFonts w:ascii="Helvetica" w:hAnsi="Helvetica"/>
            <w:lang w:val="en-GB"/>
          </w:rPr>
          <w:t xml:space="preserve">performance </w:t>
        </w:r>
      </w:ins>
      <w:ins w:id="714" w:author="Nicholas Schurch" w:date="2019-10-08T12:17:00Z">
        <w:r w:rsidR="00C1339D">
          <w:rPr>
            <w:rFonts w:ascii="Helvetica" w:hAnsi="Helvetica"/>
            <w:lang w:val="en-GB"/>
          </w:rPr>
          <w:t xml:space="preserve">levels </w:t>
        </w:r>
      </w:ins>
      <w:ins w:id="715" w:author="Unknown Author" w:date="2019-06-03T07:37:00Z">
        <w:del w:id="716" w:author="Nicholas Schurch" w:date="2019-10-08T12:17:00Z">
          <w:r w:rsidDel="00C1339D">
            <w:rPr>
              <w:rFonts w:ascii="Helvetica" w:hAnsi="Helvetica"/>
              <w:lang w:val="en-GB"/>
            </w:rPr>
            <w:delText xml:space="preserve">becomes </w:delText>
          </w:r>
        </w:del>
        <w:r>
          <w:rPr>
            <w:rFonts w:ascii="Helvetica" w:hAnsi="Helvetica"/>
            <w:lang w:val="en-GB"/>
          </w:rPr>
          <w:t xml:space="preserve">almost identical to that </w:t>
        </w:r>
      </w:ins>
      <w:ins w:id="717" w:author="Nicholas Schurch" w:date="2019-10-08T12:18:00Z">
        <w:r w:rsidR="00C1339D">
          <w:rPr>
            <w:rFonts w:ascii="Helvetica" w:hAnsi="Helvetica"/>
            <w:lang w:val="en-GB"/>
          </w:rPr>
          <w:t xml:space="preserve">observed for </w:t>
        </w:r>
      </w:ins>
      <w:ins w:id="718" w:author="Unknown Author" w:date="2019-06-03T07:37:00Z">
        <w:del w:id="719" w:author="Nicholas Schurch" w:date="2019-10-08T12:17:00Z">
          <w:r w:rsidDel="00C1339D">
            <w:rPr>
              <w:rFonts w:ascii="Helvetica" w:hAnsi="Helvetica"/>
              <w:lang w:val="en-GB"/>
            </w:rPr>
            <w:delText>of</w:delText>
          </w:r>
        </w:del>
        <w:del w:id="720" w:author="Nicholas Schurch" w:date="2019-10-08T12:18:00Z">
          <w:r w:rsidDel="00C1339D">
            <w:rPr>
              <w:rFonts w:ascii="Helvetica" w:hAnsi="Helvetica"/>
              <w:lang w:val="en-GB"/>
            </w:rPr>
            <w:delText xml:space="preserve"> </w:delText>
          </w:r>
        </w:del>
        <w:r>
          <w:rPr>
            <w:rFonts w:ascii="Helvetica" w:hAnsi="Helvetica"/>
            <w:lang w:val="en-GB"/>
          </w:rPr>
          <w:t xml:space="preserve">the </w:t>
        </w:r>
        <w:del w:id="721" w:author="Nicholas Schurch" w:date="2019-10-08T12:18:00Z">
          <w:r w:rsidDel="00C1339D">
            <w:rPr>
              <w:rFonts w:ascii="Helvetica" w:hAnsi="Helvetica"/>
              <w:lang w:val="en-GB"/>
            </w:rPr>
            <w:delText>dataset</w:delText>
          </w:r>
        </w:del>
      </w:ins>
      <w:ins w:id="722" w:author="Nicholas Schurch" w:date="2019-10-08T12:18:00Z">
        <w:r w:rsidR="00C1339D">
          <w:rPr>
            <w:rFonts w:ascii="Helvetica" w:hAnsi="Helvetica"/>
            <w:lang w:val="en-GB"/>
          </w:rPr>
          <w:t>simulations that don’t include</w:t>
        </w:r>
      </w:ins>
      <w:ins w:id="723" w:author="Unknown Author" w:date="2019-06-03T07:37:00Z">
        <w:del w:id="724" w:author="Nicholas Schurch" w:date="2019-10-08T12:18:00Z">
          <w:r w:rsidDel="00C1339D">
            <w:rPr>
              <w:rFonts w:ascii="Helvetica" w:hAnsi="Helvetica"/>
              <w:lang w:val="en-GB"/>
            </w:rPr>
            <w:delText xml:space="preserve"> without</w:delText>
          </w:r>
        </w:del>
        <w:r>
          <w:rPr>
            <w:rFonts w:ascii="Helvetica" w:hAnsi="Helvetica"/>
            <w:lang w:val="en-GB"/>
          </w:rPr>
          <w:t xml:space="preserve"> </w:t>
        </w:r>
        <w:del w:id="725" w:author="Nicholas Schurch" w:date="2019-10-08T12:18:00Z">
          <w:r w:rsidDel="00C1339D">
            <w:rPr>
              <w:rFonts w:ascii="Helvetica" w:hAnsi="Helvetica"/>
              <w:lang w:val="en-GB"/>
            </w:rPr>
            <w:delText xml:space="preserve">the </w:delText>
          </w:r>
        </w:del>
        <w:r>
          <w:rPr>
            <w:rFonts w:ascii="Helvetica" w:hAnsi="Helvetica"/>
            <w:lang w:val="en-GB"/>
          </w:rPr>
          <w:t>non-coding genes (Extended Data 2).</w:t>
        </w:r>
      </w:ins>
    </w:p>
    <w:p w:rsidR="00A203D4" w:rsidRDefault="00A31C93">
      <w:pPr>
        <w:pStyle w:val="para-first"/>
        <w:rPr>
          <w:rFonts w:ascii="Helvetica" w:hAnsi="Helvetica"/>
          <w:lang w:val="en-GB"/>
        </w:rPr>
      </w:pPr>
      <w:ins w:id="726" w:author="Unknown Author" w:date="2019-06-03T07:37:00Z">
        <w:r>
          <w:rPr>
            <w:rFonts w:ascii="Helvetica" w:hAnsi="Helvetica"/>
            <w:noProof/>
            <w:lang w:val="en-GB"/>
          </w:rPr>
          <w:lastRenderedPageBreak/>
          <w:drawing>
            <wp:anchor distT="0" distB="1270" distL="114300" distR="114300" simplePos="0" relativeHeight="13" behindDoc="0" locked="0" layoutInCell="1" allowOverlap="1">
              <wp:simplePos x="0" y="0"/>
              <wp:positionH relativeFrom="column">
                <wp:posOffset>10795</wp:posOffset>
              </wp:positionH>
              <wp:positionV relativeFrom="paragraph">
                <wp:posOffset>127635</wp:posOffset>
              </wp:positionV>
              <wp:extent cx="6188075" cy="3013710"/>
              <wp:effectExtent l="0" t="0" r="0" b="0"/>
              <wp:wrapTopAndBottom/>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8"/>
                      <a:srcRect b="-1701"/>
                      <a:stretch>
                        <a:fillRect/>
                      </a:stretch>
                    </pic:blipFill>
                    <pic:spPr bwMode="auto">
                      <a:xfrm>
                        <a:off x="0" y="0"/>
                        <a:ext cx="6188075" cy="3013710"/>
                      </a:xfrm>
                      <a:prstGeom prst="rect">
                        <a:avLst/>
                      </a:prstGeom>
                    </pic:spPr>
                  </pic:pic>
                </a:graphicData>
              </a:graphic>
            </wp:anchor>
          </w:drawing>
        </w:r>
      </w:ins>
    </w:p>
    <w:p w:rsidR="00A203D4" w:rsidRDefault="00A203D4">
      <w:pPr>
        <w:pStyle w:val="para-first"/>
        <w:rPr>
          <w:rFonts w:ascii="Helvetica" w:hAnsi="Helvetica"/>
          <w:lang w:val="en-GB"/>
        </w:rPr>
      </w:pPr>
    </w:p>
    <w:p w:rsidR="00A203D4" w:rsidRDefault="00A31C93">
      <w:pPr>
        <w:pStyle w:val="ParaNoInd"/>
      </w:pPr>
      <w:ins w:id="727" w:author="Unknown Author" w:date="2019-06-03T07:37:00Z">
        <w:r>
          <w:rPr>
            <w:rFonts w:ascii="Helvetica" w:hAnsi="Helvetica"/>
            <w:b/>
            <w:sz w:val="16"/>
            <w:szCs w:val="13"/>
            <w:lang w:val="en-GB"/>
          </w:rPr>
          <w:t>Figure 3.</w:t>
        </w:r>
        <w:r>
          <w:rPr>
            <w:rFonts w:ascii="Helvetica" w:hAnsi="Helvetica"/>
            <w:sz w:val="16"/>
            <w:szCs w:val="13"/>
            <w:lang w:val="en-GB"/>
          </w:rPr>
          <w:t xml:space="preserve">  </w:t>
        </w:r>
        <w:r>
          <w:rPr>
            <w:rFonts w:ascii="Helvetica" w:hAnsi="Helvetica"/>
            <w:b/>
            <w:sz w:val="16"/>
            <w:szCs w:val="13"/>
            <w:lang w:val="en-GB"/>
          </w:rPr>
          <w:t xml:space="preserve">Performance comparison between </w:t>
        </w:r>
        <w:r>
          <w:rPr>
            <w:rFonts w:ascii="Helvetica" w:hAnsi="Helvetica"/>
            <w:b/>
            <w:i/>
            <w:sz w:val="16"/>
            <w:szCs w:val="13"/>
            <w:lang w:val="en-GB"/>
          </w:rPr>
          <w:t>RATs</w:t>
        </w:r>
        <w:r>
          <w:rPr>
            <w:rFonts w:ascii="Helvetica" w:hAnsi="Helvetica"/>
            <w:b/>
            <w:sz w:val="16"/>
            <w:szCs w:val="13"/>
            <w:lang w:val="en-GB"/>
          </w:rPr>
          <w:t xml:space="preserve">, </w:t>
        </w:r>
        <w:r>
          <w:rPr>
            <w:rFonts w:ascii="Helvetica" w:hAnsi="Helvetica"/>
            <w:b/>
            <w:i/>
            <w:sz w:val="16"/>
            <w:szCs w:val="13"/>
            <w:lang w:val="en-GB"/>
          </w:rPr>
          <w:t xml:space="preserve">SUPPA2, </w:t>
        </w:r>
        <w:proofErr w:type="spellStart"/>
        <w:r>
          <w:rPr>
            <w:rFonts w:ascii="Helvetica" w:hAnsi="Helvetica"/>
            <w:b/>
            <w:i/>
            <w:sz w:val="16"/>
            <w:szCs w:val="13"/>
            <w:lang w:val="en-GB"/>
          </w:rPr>
          <w:t>DEXSeq</w:t>
        </w:r>
        <w:proofErr w:type="spellEnd"/>
        <w:r>
          <w:rPr>
            <w:rFonts w:ascii="Helvetica" w:hAnsi="Helvetica"/>
            <w:b/>
            <w:sz w:val="16"/>
            <w:szCs w:val="13"/>
            <w:lang w:val="en-GB"/>
          </w:rPr>
          <w:t xml:space="preserve"> and </w:t>
        </w:r>
        <w:proofErr w:type="spellStart"/>
        <w:r>
          <w:rPr>
            <w:rFonts w:ascii="Helvetica" w:hAnsi="Helvetica"/>
            <w:b/>
            <w:i/>
            <w:sz w:val="16"/>
            <w:szCs w:val="13"/>
            <w:lang w:val="en-GB"/>
          </w:rPr>
          <w:t>DRIMSeq</w:t>
        </w:r>
        <w:proofErr w:type="spellEnd"/>
        <w:r>
          <w:rPr>
            <w:rFonts w:ascii="Helvetica" w:hAnsi="Helvetica"/>
            <w:sz w:val="16"/>
            <w:szCs w:val="13"/>
            <w:lang w:val="en-GB"/>
          </w:rPr>
          <w:t xml:space="preserve">. The performance was assessed on the human (left) and Drosophila (right) simulated datasets from </w:t>
        </w:r>
        <w:proofErr w:type="spellStart"/>
        <w:r>
          <w:rPr>
            <w:rFonts w:ascii="Helvetica" w:hAnsi="Helvetica"/>
            <w:sz w:val="16"/>
            <w:szCs w:val="13"/>
            <w:lang w:val="en-GB"/>
          </w:rPr>
          <w:t>ArrayExpress</w:t>
        </w:r>
        <w:proofErr w:type="spellEnd"/>
        <w:r>
          <w:rPr>
            <w:rFonts w:ascii="Helvetica" w:hAnsi="Helvetica"/>
            <w:sz w:val="16"/>
            <w:szCs w:val="13"/>
            <w:lang w:val="en-GB"/>
          </w:rPr>
          <w:t xml:space="preserve"> E-MTAB-3766 </w:t>
        </w:r>
      </w:ins>
      <w:r>
        <w:fldChar w:fldCharType="begin"/>
      </w:r>
      <w:r>
        <w:instrText>ADDIN EN.CITE</w:instrText>
      </w:r>
      <w:r>
        <w:fldChar w:fldCharType="end"/>
      </w:r>
      <w:bookmarkStart w:id="728" w:name="__Fieldmark__12585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729" w:name="__Fieldmark__12594_3434555421"/>
      <w:bookmarkEnd w:id="728"/>
      <w:ins w:id="730" w:author="Unknown Author" w:date="2019-06-03T07:37:00Z">
        <w:r>
          <w:rPr>
            <w:rFonts w:ascii="Helvetica" w:hAnsi="Helvetica"/>
            <w:sz w:val="16"/>
            <w:szCs w:val="13"/>
            <w:lang w:val="en-GB"/>
          </w:rPr>
          <w:t>[</w:t>
        </w:r>
      </w:ins>
      <w:ins w:id="731" w:author="Froussios,Kimon" w:date="2019-10-10T14:38:00Z">
        <w:r w:rsidR="008E40B3">
          <w:rPr>
            <w:rFonts w:ascii="Helvetica" w:hAnsi="Helvetica"/>
            <w:sz w:val="16"/>
            <w:szCs w:val="13"/>
            <w:lang w:val="en-GB"/>
          </w:rPr>
          <w:t>26</w:t>
        </w:r>
      </w:ins>
      <w:ins w:id="732" w:author="Unknown Author" w:date="2019-06-03T07:37:00Z">
        <w:del w:id="733" w:author="Froussios,Kimon" w:date="2019-10-10T14:38:00Z">
          <w:r w:rsidDel="008E40B3">
            <w:rPr>
              <w:rFonts w:ascii="Helvetica" w:hAnsi="Helvetica"/>
              <w:sz w:val="16"/>
              <w:szCs w:val="13"/>
              <w:lang w:val="en-GB"/>
            </w:rPr>
            <w:delText>32</w:delText>
          </w:r>
        </w:del>
        <w:r>
          <w:rPr>
            <w:rFonts w:ascii="Helvetica" w:hAnsi="Helvetica"/>
            <w:sz w:val="16"/>
            <w:szCs w:val="13"/>
            <w:lang w:val="en-GB"/>
          </w:rPr>
          <w:t>]</w:t>
        </w:r>
      </w:ins>
      <w:r>
        <w:fldChar w:fldCharType="end"/>
      </w:r>
      <w:bookmarkEnd w:id="729"/>
      <w:ins w:id="734" w:author="Unknown Author" w:date="2019-06-03T07:37:00Z">
        <w:r>
          <w:rPr>
            <w:rFonts w:ascii="Helvetica" w:hAnsi="Helvetica"/>
            <w:sz w:val="16"/>
            <w:szCs w:val="13"/>
            <w:lang w:val="en-GB"/>
          </w:rPr>
          <w:t>, over a range of threshold values for the effect size (D, defined as absolute difference in proportional abundance of a transcript), the abundance pre-filter, and confidence in the result (</w:t>
        </w:r>
        <w:r>
          <w:rPr>
            <w:rFonts w:ascii="Helvetica" w:hAnsi="Helvetica"/>
            <w:i/>
            <w:sz w:val="16"/>
            <w:szCs w:val="13"/>
            <w:lang w:val="en-GB"/>
          </w:rPr>
          <w:t>RATs</w:t>
        </w:r>
        <w:r>
          <w:rPr>
            <w:rFonts w:ascii="Helvetica" w:hAnsi="Helvetica"/>
            <w:sz w:val="16"/>
            <w:szCs w:val="13"/>
            <w:lang w:val="en-GB"/>
          </w:rPr>
          <w:t xml:space="preserve"> only: quantification reproducibility – </w:t>
        </w:r>
        <w:proofErr w:type="spellStart"/>
        <w:r>
          <w:rPr>
            <w:rFonts w:ascii="Helvetica" w:hAnsi="Helvetica"/>
            <w:i/>
            <w:sz w:val="16"/>
            <w:szCs w:val="13"/>
            <w:lang w:val="en-GB"/>
          </w:rPr>
          <w:t>Qrep</w:t>
        </w:r>
        <w:proofErr w:type="spellEnd"/>
        <w:r>
          <w:rPr>
            <w:rFonts w:ascii="Helvetica" w:hAnsi="Helvetica"/>
            <w:sz w:val="16"/>
            <w:szCs w:val="13"/>
            <w:lang w:val="en-GB"/>
          </w:rPr>
          <w:t xml:space="preserve">, </w:t>
        </w:r>
        <w:r>
          <w:rPr>
            <w:rFonts w:ascii="Helvetica" w:hAnsi="Helvetica"/>
            <w:i/>
            <w:sz w:val="16"/>
            <w:szCs w:val="13"/>
            <w:lang w:val="en-GB"/>
          </w:rPr>
          <w:t>RATs</w:t>
        </w:r>
        <w:r>
          <w:rPr>
            <w:rFonts w:ascii="Helvetica" w:hAnsi="Helvetica"/>
            <w:sz w:val="16"/>
            <w:szCs w:val="13"/>
            <w:lang w:val="en-GB"/>
          </w:rPr>
          <w:t xml:space="preserve"> inter-replicate reproducibility - </w:t>
        </w:r>
        <w:proofErr w:type="spellStart"/>
        <w:r>
          <w:rPr>
            <w:rFonts w:ascii="Helvetica" w:hAnsi="Helvetica"/>
            <w:i/>
            <w:sz w:val="16"/>
            <w:szCs w:val="13"/>
            <w:lang w:val="en-GB"/>
          </w:rPr>
          <w:t>Rrep</w:t>
        </w:r>
        <w:proofErr w:type="spellEnd"/>
        <w:r>
          <w:rPr>
            <w:rFonts w:ascii="Helvetica" w:hAnsi="Helvetica"/>
            <w:sz w:val="16"/>
            <w:szCs w:val="13"/>
            <w:lang w:val="en-GB"/>
          </w:rPr>
          <w:t xml:space="preserve">). The statistical significance cut-off was fixed at 0.05 for all cases. The measures of performance are </w:t>
        </w:r>
        <w:del w:id="735"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sensitivity, </w:t>
        </w:r>
        <w:del w:id="736"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false discovery rate (FDR) and </w:t>
        </w:r>
        <w:del w:id="737"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Matthews correlation coefficient (MCC), all calculated accounting only for the genes strictly listed in the “truth” sets. </w:t>
        </w:r>
        <w:del w:id="738" w:author="Nicholas Schurch" w:date="2019-10-08T12:24:00Z">
          <w:r w:rsidDel="00802764">
            <w:rPr>
              <w:rFonts w:ascii="Helvetica" w:hAnsi="Helvetica"/>
              <w:sz w:val="16"/>
              <w:szCs w:val="13"/>
              <w:lang w:val="en-GB"/>
            </w:rPr>
            <w:delText xml:space="preserve">The </w:delText>
          </w:r>
        </w:del>
      </w:ins>
      <w:ins w:id="739" w:author="Nicholas Schurch" w:date="2019-10-08T12:24:00Z">
        <w:r w:rsidR="00802764">
          <w:rPr>
            <w:rFonts w:ascii="Helvetica" w:hAnsi="Helvetica"/>
            <w:sz w:val="16"/>
            <w:szCs w:val="13"/>
            <w:lang w:val="en-GB"/>
          </w:rPr>
          <w:t>M</w:t>
        </w:r>
      </w:ins>
      <w:ins w:id="740" w:author="Unknown Author" w:date="2019-06-03T07:37:00Z">
        <w:del w:id="741" w:author="Nicholas Schurch" w:date="2019-10-08T12:24:00Z">
          <w:r w:rsidDel="00802764">
            <w:rPr>
              <w:rFonts w:ascii="Helvetica" w:hAnsi="Helvetica"/>
              <w:sz w:val="16"/>
              <w:szCs w:val="13"/>
              <w:lang w:val="en-GB"/>
            </w:rPr>
            <w:delText>m</w:delText>
          </w:r>
        </w:del>
        <w:r>
          <w:rPr>
            <w:rFonts w:ascii="Helvetica" w:hAnsi="Helvetica"/>
            <w:sz w:val="16"/>
            <w:szCs w:val="13"/>
            <w:lang w:val="en-GB"/>
          </w:rPr>
          <w:t xml:space="preserve">etrics are calculated at the gene level, </w:t>
        </w:r>
        <w:del w:id="742" w:author="Nicholas Schurch" w:date="2019-10-08T12:24:00Z">
          <w:r w:rsidDel="00802764">
            <w:rPr>
              <w:rFonts w:ascii="Helvetica" w:hAnsi="Helvetica"/>
              <w:sz w:val="16"/>
              <w:szCs w:val="13"/>
              <w:lang w:val="en-GB"/>
            </w:rPr>
            <w:delText>so</w:delText>
          </w:r>
        </w:del>
      </w:ins>
      <w:ins w:id="743" w:author="Nicholas Schurch" w:date="2019-10-08T12:24:00Z">
        <w:r w:rsidR="00802764">
          <w:rPr>
            <w:rFonts w:ascii="Helvetica" w:hAnsi="Helvetica"/>
            <w:sz w:val="16"/>
            <w:szCs w:val="13"/>
            <w:lang w:val="en-GB"/>
          </w:rPr>
          <w:t>with</w:t>
        </w:r>
      </w:ins>
      <w:ins w:id="744" w:author="Unknown Author" w:date="2019-06-03T07:37:00Z">
        <w:r>
          <w:rPr>
            <w:rFonts w:ascii="Helvetica" w:hAnsi="Helvetica"/>
            <w:sz w:val="16"/>
            <w:szCs w:val="13"/>
            <w:lang w:val="en-GB"/>
          </w:rPr>
          <w:t xml:space="preserve"> results from transcript-level methods </w:t>
        </w:r>
        <w:del w:id="745" w:author="Nicholas Schurch" w:date="2019-10-08T12:25:00Z">
          <w:r w:rsidDel="00802764">
            <w:rPr>
              <w:rFonts w:ascii="Helvetica" w:hAnsi="Helvetica"/>
              <w:sz w:val="16"/>
              <w:szCs w:val="13"/>
              <w:lang w:val="en-GB"/>
            </w:rPr>
            <w:delText xml:space="preserve">were </w:delText>
          </w:r>
        </w:del>
        <w:r>
          <w:rPr>
            <w:rFonts w:ascii="Helvetica" w:hAnsi="Helvetica"/>
            <w:sz w:val="16"/>
            <w:szCs w:val="13"/>
            <w:lang w:val="en-GB"/>
          </w:rPr>
          <w:t>aggregated</w:t>
        </w:r>
      </w:ins>
      <w:ins w:id="746" w:author="Nicholas Schurch" w:date="2019-10-08T12:25:00Z">
        <w:r w:rsidR="00802764">
          <w:rPr>
            <w:rFonts w:ascii="Helvetica" w:hAnsi="Helvetica"/>
            <w:sz w:val="16"/>
            <w:szCs w:val="13"/>
            <w:lang w:val="en-GB"/>
          </w:rPr>
          <w:t xml:space="preserve"> to the gene level</w:t>
        </w:r>
      </w:ins>
      <w:ins w:id="747" w:author="Unknown Author" w:date="2019-06-03T07:37:00Z">
        <w:r>
          <w:rPr>
            <w:rFonts w:ascii="Helvetica" w:hAnsi="Helvetica"/>
            <w:sz w:val="16"/>
            <w:szCs w:val="13"/>
            <w:lang w:val="en-GB"/>
          </w:rPr>
          <w:t xml:space="preserve"> (if a transcript is DTU, the whole gene counts as DTU). For tools with both gene-level and transcript-level reports, (g) or (t) is suffixed respectively to their names. The datasets were quantified using </w:t>
        </w:r>
        <w:r>
          <w:rPr>
            <w:rFonts w:ascii="Helvetica" w:hAnsi="Helvetica"/>
            <w:i/>
            <w:sz w:val="16"/>
            <w:szCs w:val="13"/>
            <w:lang w:val="en-GB"/>
          </w:rPr>
          <w:t>Salmon</w:t>
        </w:r>
        <w:r>
          <w:rPr>
            <w:rFonts w:ascii="Helvetica" w:hAnsi="Helvetica"/>
            <w:sz w:val="16"/>
            <w:szCs w:val="13"/>
            <w:lang w:val="en-GB"/>
          </w:rPr>
          <w:t xml:space="preserve"> 0.9.2. The results using </w:t>
        </w:r>
        <w:proofErr w:type="spellStart"/>
        <w:r>
          <w:rPr>
            <w:rFonts w:ascii="Helvetica" w:hAnsi="Helvetica"/>
            <w:i/>
            <w:sz w:val="16"/>
            <w:szCs w:val="13"/>
            <w:lang w:val="en-GB"/>
          </w:rPr>
          <w:t>Kallisto</w:t>
        </w:r>
        <w:proofErr w:type="spellEnd"/>
        <w:r>
          <w:rPr>
            <w:rFonts w:ascii="Helvetica" w:hAnsi="Helvetica"/>
            <w:sz w:val="16"/>
            <w:szCs w:val="13"/>
            <w:lang w:val="en-GB"/>
          </w:rPr>
          <w:t xml:space="preserve"> for the quantification are practically identical and are available in the Extended Data 2, along with the performance results accounting for all the annotated genes. Numeric values corresponding to most of the points in this figure can also be obtained in Extended Data 2. Additional results for intermediate pre-filter and reproducibility threshold values are also available in Extended Data 2.</w:t>
        </w:r>
      </w:ins>
    </w:p>
    <w:p w:rsidR="00A203D4" w:rsidRDefault="00A203D4">
      <w:pPr>
        <w:pStyle w:val="para-first"/>
        <w:rPr>
          <w:rFonts w:ascii="Helvetica" w:hAnsi="Helvetica"/>
          <w:lang w:val="en-GB"/>
        </w:rPr>
      </w:pPr>
    </w:p>
    <w:p w:rsidR="00A203D4" w:rsidRDefault="00A31C93">
      <w:pPr>
        <w:pStyle w:val="para-first"/>
        <w:rPr>
          <w:ins w:id="748" w:author="Nicholas Schurch" w:date="2019-10-08T12:25:00Z"/>
          <w:rFonts w:ascii="Helvetica" w:hAnsi="Helvetica"/>
          <w:lang w:val="en-GB"/>
        </w:rPr>
      </w:pPr>
      <w:ins w:id="749" w:author="Unknown Author" w:date="2019-06-03T07:37:00Z">
        <w:r>
          <w:rPr>
            <w:rFonts w:ascii="Helvetica" w:hAnsi="Helvetica"/>
            <w:lang w:val="en-GB"/>
          </w:rPr>
          <w:t xml:space="preserve">From Figure 3 it is evident that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are more similar to each other, as are </w:t>
        </w:r>
        <w:proofErr w:type="spellStart"/>
        <w:r>
          <w:rPr>
            <w:rFonts w:ascii="Helvetica" w:hAnsi="Helvetica"/>
            <w:i/>
            <w:iCs/>
            <w:lang w:val="en-GB"/>
          </w:rPr>
          <w:t>DRIMSeq</w:t>
        </w:r>
        <w:proofErr w:type="spellEnd"/>
        <w:r>
          <w:rPr>
            <w:rFonts w:ascii="Helvetica" w:hAnsi="Helvetica"/>
            <w:i/>
            <w:iCs/>
            <w:lang w:val="en-GB"/>
          </w:rPr>
          <w:t xml:space="preserve"> </w:t>
        </w:r>
        <w:r>
          <w:rPr>
            <w:rFonts w:ascii="Helvetica" w:hAnsi="Helvetica"/>
            <w:lang w:val="en-GB"/>
          </w:rPr>
          <w:t xml:space="preserve">and </w:t>
        </w:r>
        <w:proofErr w:type="spellStart"/>
        <w:r>
          <w:rPr>
            <w:rFonts w:ascii="Helvetica" w:hAnsi="Helvetica"/>
            <w:i/>
            <w:iCs/>
            <w:lang w:val="en-GB"/>
          </w:rPr>
          <w:t>DEXSeq</w:t>
        </w:r>
        <w:proofErr w:type="spellEnd"/>
        <w:r>
          <w:rPr>
            <w:rFonts w:ascii="Helvetica" w:hAnsi="Helvetica"/>
            <w:lang w:val="en-GB"/>
          </w:rPr>
          <w:t xml:space="preserve">. The performance of the former two, is greatly affected by the choice of effect size threshold, resulting in large swings in both sensitivity and FDR. With a relaxed effect size threshold,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have the potential to be much more sensitive than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at the cost of high FDR. These two tools benefit the most from pre-filtering the data.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on the other hand, are much less affected by the choice of effect size threshold.</w:t>
        </w:r>
      </w:ins>
    </w:p>
    <w:p w:rsidR="00802764" w:rsidRDefault="00802764">
      <w:pPr>
        <w:pStyle w:val="para-first"/>
        <w:rPr>
          <w:rFonts w:ascii="Helvetica" w:hAnsi="Helvetica"/>
          <w:lang w:val="en-GB"/>
        </w:rPr>
      </w:pPr>
    </w:p>
    <w:p w:rsidR="00A203D4" w:rsidRDefault="00802764">
      <w:pPr>
        <w:pStyle w:val="para-first"/>
      </w:pPr>
      <w:ins w:id="750" w:author="Nicholas Schurch" w:date="2019-10-08T12:27:00Z">
        <w:r>
          <w:rPr>
            <w:rFonts w:ascii="Helvetica" w:hAnsi="Helvetica"/>
            <w:lang w:val="en-GB"/>
          </w:rPr>
          <w:t>Using the</w:t>
        </w:r>
      </w:ins>
      <w:ins w:id="751" w:author="Nicholas Schurch" w:date="2019-10-08T12:26:00Z">
        <w:r>
          <w:rPr>
            <w:rFonts w:ascii="Helvetica" w:hAnsi="Helvetica"/>
            <w:lang w:val="en-GB"/>
          </w:rPr>
          <w:t xml:space="preserve"> </w:t>
        </w:r>
      </w:ins>
      <w:ins w:id="752" w:author="Unknown Author" w:date="2019-06-03T07:37:00Z">
        <w:del w:id="753" w:author="Nicholas Schurch" w:date="2019-10-08T12:26:00Z">
          <w:r w:rsidR="00A31C93" w:rsidDel="00802764">
            <w:rPr>
              <w:rFonts w:ascii="Helvetica" w:hAnsi="Helvetica"/>
              <w:lang w:val="en-GB"/>
            </w:rPr>
            <w:delText xml:space="preserve">Overall, the performance of the tools is often very similar., especially at </w:delText>
          </w:r>
        </w:del>
        <w:proofErr w:type="spellStart"/>
        <w:r w:rsidR="00A31C93">
          <w:rPr>
            <w:rFonts w:ascii="Helvetica" w:hAnsi="Helvetica"/>
            <w:i/>
            <w:iCs/>
            <w:lang w:val="en-GB"/>
          </w:rPr>
          <w:t>RATs</w:t>
        </w:r>
        <w:r w:rsidR="00A31C93">
          <w:rPr>
            <w:rFonts w:ascii="Helvetica" w:hAnsi="Helvetica"/>
            <w:lang w:val="en-GB"/>
          </w:rPr>
          <w:t>’</w:t>
        </w:r>
        <w:proofErr w:type="spellEnd"/>
        <w:r w:rsidR="00A31C93">
          <w:rPr>
            <w:rFonts w:ascii="Helvetica" w:hAnsi="Helvetica"/>
            <w:lang w:val="en-GB"/>
          </w:rPr>
          <w:t xml:space="preserve"> default effect size threshold of 0.20</w:t>
        </w:r>
      </w:ins>
      <w:ins w:id="754" w:author="Nicholas Schurch" w:date="2019-10-08T12:27:00Z">
        <w:r>
          <w:rPr>
            <w:rFonts w:ascii="Helvetica" w:hAnsi="Helvetica"/>
            <w:lang w:val="en-GB"/>
          </w:rPr>
          <w:t>,</w:t>
        </w:r>
      </w:ins>
      <w:ins w:id="755" w:author="Nicholas Schurch" w:date="2019-10-08T12:26:00Z">
        <w:r>
          <w:rPr>
            <w:rFonts w:ascii="Helvetica" w:hAnsi="Helvetica"/>
            <w:lang w:val="en-GB"/>
          </w:rPr>
          <w:t xml:space="preserve"> the performance </w:t>
        </w:r>
      </w:ins>
      <w:ins w:id="756" w:author="Nicholas Schurch" w:date="2019-10-08T12:27:00Z">
        <w:r>
          <w:rPr>
            <w:rFonts w:ascii="Helvetica" w:hAnsi="Helvetica"/>
            <w:lang w:val="en-GB"/>
          </w:rPr>
          <w:t>of all the</w:t>
        </w:r>
      </w:ins>
      <w:ins w:id="757" w:author="Nicholas Schurch" w:date="2019-10-08T12:26:00Z">
        <w:r>
          <w:rPr>
            <w:rFonts w:ascii="Helvetica" w:hAnsi="Helvetica"/>
            <w:lang w:val="en-GB"/>
          </w:rPr>
          <w:t xml:space="preserve"> tools is similar</w:t>
        </w:r>
      </w:ins>
      <w:ins w:id="758" w:author="Unknown Author" w:date="2019-06-03T07:37:00Z">
        <w:del w:id="759" w:author="Nicholas Schurch" w:date="2019-10-08T12:26:00Z">
          <w:r w:rsidR="00A31C93" w:rsidDel="00802764">
            <w:rPr>
              <w:rFonts w:ascii="Helvetica" w:hAnsi="Helvetica"/>
              <w:lang w:val="en-GB"/>
            </w:rPr>
            <w:delText>, and it is not clear if any tool offers any particular advantage</w:delText>
          </w:r>
        </w:del>
      </w:ins>
      <w:ins w:id="760" w:author="Nicholas Schurch" w:date="2019-10-08T12:27:00Z">
        <w:r>
          <w:rPr>
            <w:rFonts w:ascii="Helvetica" w:hAnsi="Helvetica"/>
            <w:lang w:val="en-GB"/>
          </w:rPr>
          <w:t>, however r</w:t>
        </w:r>
      </w:ins>
      <w:ins w:id="761" w:author="Unknown Author" w:date="2019-06-03T07:37:00Z">
        <w:del w:id="762" w:author="Nicholas Schurch" w:date="2019-10-08T12:27:00Z">
          <w:r w:rsidR="00A31C93" w:rsidDel="00802764">
            <w:rPr>
              <w:rFonts w:ascii="Helvetica" w:hAnsi="Helvetica"/>
              <w:lang w:val="en-GB"/>
            </w:rPr>
            <w:delText>. R</w:delText>
          </w:r>
        </w:del>
        <w:r w:rsidR="00A31C93">
          <w:rPr>
            <w:rFonts w:ascii="Helvetica" w:hAnsi="Helvetica"/>
            <w:lang w:val="en-GB"/>
          </w:rPr>
          <w:t xml:space="preserve">anking the tools by </w:t>
        </w:r>
      </w:ins>
      <w:ins w:id="763" w:author="Nicholas Schurch" w:date="2019-10-08T12:28:00Z">
        <w:r>
          <w:rPr>
            <w:rFonts w:ascii="Helvetica" w:hAnsi="Helvetica"/>
            <w:lang w:val="en-GB"/>
          </w:rPr>
          <w:t xml:space="preserve">their </w:t>
        </w:r>
      </w:ins>
      <w:ins w:id="764" w:author="Unknown Author" w:date="2019-06-03T07:37:00Z">
        <w:r w:rsidR="00A31C93">
          <w:rPr>
            <w:rFonts w:ascii="Helvetica" w:hAnsi="Helvetica"/>
            <w:lang w:val="en-GB"/>
          </w:rPr>
          <w:t>performance for each metric across the range of the parameter space defined in this study</w:t>
        </w:r>
        <w:del w:id="765" w:author="Nicholas Schurch" w:date="2019-10-08T12:28:00Z">
          <w:r w:rsidR="00A31C93" w:rsidDel="00802764">
            <w:rPr>
              <w:rFonts w:ascii="Helvetica" w:hAnsi="Helvetica"/>
              <w:lang w:val="en-GB"/>
            </w:rPr>
            <w:delText>,</w:delText>
          </w:r>
        </w:del>
        <w:r w:rsidR="00A31C93">
          <w:rPr>
            <w:rFonts w:ascii="Helvetica" w:hAnsi="Helvetica"/>
            <w:lang w:val="en-GB"/>
          </w:rPr>
          <w:t xml:space="preserve"> reveals th</w:t>
        </w:r>
      </w:ins>
      <w:ins w:id="766" w:author="Nicholas Schurch" w:date="2019-10-08T12:28:00Z">
        <w:r>
          <w:rPr>
            <w:rFonts w:ascii="Helvetica" w:hAnsi="Helvetica"/>
            <w:lang w:val="en-GB"/>
          </w:rPr>
          <w:t xml:space="preserve">e sensitivity of tools to </w:t>
        </w:r>
      </w:ins>
      <w:ins w:id="767" w:author="Unknown Author" w:date="2019-06-03T07:37:00Z">
        <w:del w:id="768" w:author="Nicholas Schurch" w:date="2019-10-08T12:28:00Z">
          <w:r w:rsidR="00A31C93" w:rsidDel="00802764">
            <w:rPr>
              <w:rFonts w:ascii="Helvetica" w:hAnsi="Helvetica"/>
              <w:lang w:val="en-GB"/>
            </w:rPr>
            <w:delText xml:space="preserve">at the ranks vary depending on the </w:delText>
          </w:r>
        </w:del>
        <w:r w:rsidR="00A31C93">
          <w:rPr>
            <w:rFonts w:ascii="Helvetica" w:hAnsi="Helvetica"/>
            <w:lang w:val="en-GB"/>
          </w:rPr>
          <w:t>particular value combinations of the</w:t>
        </w:r>
      </w:ins>
      <w:ins w:id="769" w:author="Nicholas Schurch" w:date="2019-10-08T12:29:00Z">
        <w:r>
          <w:rPr>
            <w:rFonts w:ascii="Helvetica" w:hAnsi="Helvetica"/>
            <w:lang w:val="en-GB"/>
          </w:rPr>
          <w:t>se</w:t>
        </w:r>
      </w:ins>
      <w:ins w:id="770" w:author="Unknown Author" w:date="2019-06-03T07:37:00Z">
        <w:r w:rsidR="00A31C93">
          <w:rPr>
            <w:rFonts w:ascii="Helvetica" w:hAnsi="Helvetica"/>
            <w:lang w:val="en-GB"/>
          </w:rPr>
          <w:t xml:space="preserve"> parameters. By summing the rank of each tool across the different parameter combinations, we obtain a cumulative rank that reflects how often one tool </w:t>
        </w:r>
      </w:ins>
      <w:ins w:id="771" w:author="Nicholas Schurch" w:date="2019-10-08T14:55:00Z">
        <w:r w:rsidR="001D0F64">
          <w:rPr>
            <w:rFonts w:ascii="Helvetica" w:hAnsi="Helvetica"/>
            <w:lang w:val="en-GB"/>
          </w:rPr>
          <w:t xml:space="preserve">is </w:t>
        </w:r>
      </w:ins>
      <w:ins w:id="772" w:author="Unknown Author" w:date="2019-06-03T07:37:00Z">
        <w:r w:rsidR="00A31C93">
          <w:rPr>
            <w:rFonts w:ascii="Helvetica" w:hAnsi="Helvetica"/>
            <w:lang w:val="en-GB"/>
          </w:rPr>
          <w:t>at or near the top of the rank</w:t>
        </w:r>
      </w:ins>
      <w:ins w:id="773" w:author="Nicholas Schurch" w:date="2019-10-08T14:55:00Z">
        <w:r w:rsidR="001D0F64">
          <w:rPr>
            <w:rFonts w:ascii="Helvetica" w:hAnsi="Helvetica"/>
            <w:lang w:val="en-GB"/>
          </w:rPr>
          <w:t>ings</w:t>
        </w:r>
      </w:ins>
      <w:ins w:id="774" w:author="Unknown Author" w:date="2019-06-03T07:37:00Z">
        <w:r w:rsidR="00A31C93">
          <w:rPr>
            <w:rFonts w:ascii="Helvetica" w:hAnsi="Helvetica"/>
            <w:lang w:val="en-GB"/>
          </w:rPr>
          <w:t>. Figure 4 shows these cumulative ranks for the four tools on the simulated datasets.</w:t>
        </w:r>
      </w:ins>
      <w:ins w:id="775" w:author="Unknown Author" w:date="2019-06-09T19:02:00Z">
        <w:r w:rsidR="00A31C93">
          <w:rPr>
            <w:rFonts w:ascii="Helvetica" w:hAnsi="Helvetica"/>
            <w:lang w:val="en-GB"/>
          </w:rPr>
          <w:t xml:space="preserve"> The transcript-level method in </w:t>
        </w:r>
        <w:r w:rsidR="00A31C93">
          <w:rPr>
            <w:rFonts w:ascii="Helvetica" w:hAnsi="Helvetica"/>
            <w:i/>
            <w:iCs/>
            <w:lang w:val="en-GB"/>
          </w:rPr>
          <w:t>RATs</w:t>
        </w:r>
        <w:r w:rsidR="00A31C93">
          <w:rPr>
            <w:rFonts w:ascii="Helvetica" w:hAnsi="Helvetica"/>
            <w:lang w:val="en-GB"/>
          </w:rPr>
          <w:t xml:space="preserve"> ranked the highest for FDR, MCC and overall, closely followed by the transcript-level method</w:t>
        </w:r>
      </w:ins>
      <w:ins w:id="776" w:author="Nicholas Schurch" w:date="2019-10-08T14:56:00Z">
        <w:r w:rsidR="001D0F64">
          <w:rPr>
            <w:rFonts w:ascii="Helvetica" w:hAnsi="Helvetica"/>
            <w:lang w:val="en-GB"/>
          </w:rPr>
          <w:t>s</w:t>
        </w:r>
      </w:ins>
      <w:ins w:id="777" w:author="Unknown Author" w:date="2019-06-09T19:02:00Z">
        <w:r w:rsidR="00A31C93">
          <w:rPr>
            <w:rFonts w:ascii="Helvetica" w:hAnsi="Helvetica"/>
            <w:lang w:val="en-GB"/>
          </w:rPr>
          <w:t xml:space="preserve"> in </w:t>
        </w:r>
        <w:proofErr w:type="spellStart"/>
        <w:r w:rsidR="00A31C93">
          <w:rPr>
            <w:rFonts w:ascii="Helvetica" w:hAnsi="Helvetica"/>
            <w:i/>
            <w:iCs/>
            <w:lang w:val="en-GB"/>
          </w:rPr>
          <w:t>DRIMSeq</w:t>
        </w:r>
        <w:proofErr w:type="spellEnd"/>
        <w:r w:rsidR="00A31C93">
          <w:rPr>
            <w:rFonts w:ascii="Helvetica" w:hAnsi="Helvetica"/>
            <w:i/>
            <w:iCs/>
            <w:lang w:val="en-GB"/>
          </w:rPr>
          <w:t xml:space="preserve"> </w:t>
        </w:r>
        <w:del w:id="778" w:author="Nicholas Schurch" w:date="2019-10-08T14:56:00Z">
          <w:r w:rsidR="00A31C93" w:rsidDel="001D0F64">
            <w:rPr>
              <w:rFonts w:ascii="Helvetica" w:hAnsi="Helvetica"/>
              <w:lang w:val="en-GB"/>
            </w:rPr>
            <w:delText>f</w:delText>
          </w:r>
        </w:del>
        <w:r w:rsidR="00A31C93">
          <w:rPr>
            <w:rFonts w:ascii="Helvetica" w:hAnsi="Helvetica"/>
            <w:lang w:val="en-GB"/>
          </w:rPr>
          <w:t xml:space="preserve">and </w:t>
        </w:r>
        <w:proofErr w:type="spellStart"/>
        <w:r w:rsidR="00A31C93">
          <w:rPr>
            <w:rFonts w:ascii="Helvetica" w:hAnsi="Helvetica"/>
            <w:i/>
            <w:iCs/>
            <w:lang w:val="en-GB"/>
          </w:rPr>
          <w:t>DEXSeq</w:t>
        </w:r>
        <w:proofErr w:type="spellEnd"/>
        <w:r w:rsidR="00A31C93">
          <w:rPr>
            <w:rFonts w:ascii="Helvetica" w:hAnsi="Helvetica"/>
            <w:lang w:val="en-GB"/>
          </w:rPr>
          <w:t xml:space="preserve"> </w:t>
        </w:r>
      </w:ins>
      <w:ins w:id="779" w:author="Nicholas Schurch" w:date="2019-10-08T14:57:00Z">
        <w:r w:rsidR="001D0F64">
          <w:rPr>
            <w:rFonts w:ascii="Helvetica" w:hAnsi="Helvetica"/>
            <w:lang w:val="en-GB"/>
          </w:rPr>
          <w:t>f</w:t>
        </w:r>
      </w:ins>
      <w:ins w:id="780" w:author="Unknown Author" w:date="2019-06-09T19:02:00Z">
        <w:r w:rsidR="00A31C93">
          <w:rPr>
            <w:rFonts w:ascii="Helvetica" w:hAnsi="Helvetica"/>
            <w:lang w:val="en-GB"/>
          </w:rPr>
          <w:t>or FDR</w:t>
        </w:r>
      </w:ins>
      <w:ins w:id="781" w:author="Nicholas Schurch" w:date="2019-10-08T14:57:00Z">
        <w:r w:rsidR="001D0F64">
          <w:rPr>
            <w:rFonts w:ascii="Helvetica" w:hAnsi="Helvetica"/>
            <w:lang w:val="en-GB"/>
          </w:rPr>
          <w:t>,</w:t>
        </w:r>
      </w:ins>
      <w:ins w:id="782" w:author="Unknown Author" w:date="2019-06-09T19:02:00Z">
        <w:r w:rsidR="00A31C93">
          <w:rPr>
            <w:rFonts w:ascii="Helvetica" w:hAnsi="Helvetica"/>
            <w:lang w:val="en-GB"/>
          </w:rPr>
          <w:t xml:space="preserve"> and </w:t>
        </w:r>
        <w:r w:rsidR="00A31C93">
          <w:rPr>
            <w:rFonts w:ascii="Helvetica" w:hAnsi="Helvetica"/>
            <w:i/>
            <w:iCs/>
            <w:lang w:val="en-GB"/>
          </w:rPr>
          <w:t>SUPPA2</w:t>
        </w:r>
        <w:r w:rsidR="00A31C93">
          <w:rPr>
            <w:rFonts w:ascii="Helvetica" w:hAnsi="Helvetica"/>
            <w:lang w:val="en-GB"/>
          </w:rPr>
          <w:t xml:space="preserve"> for MCC and overall. </w:t>
        </w:r>
        <w:r w:rsidR="00A31C93">
          <w:rPr>
            <w:rFonts w:ascii="Helvetica" w:hAnsi="Helvetica"/>
            <w:i/>
            <w:iCs/>
            <w:lang w:val="en-GB"/>
          </w:rPr>
          <w:t>SUPPA2</w:t>
        </w:r>
        <w:r w:rsidR="00A31C93">
          <w:rPr>
            <w:rFonts w:ascii="Helvetica" w:hAnsi="Helvetica"/>
            <w:lang w:val="en-GB"/>
          </w:rPr>
          <w:t xml:space="preserve"> ranked highest for sensitivity, but lowest for FDR, followed in sensitivity by the gene-level method in </w:t>
        </w:r>
        <w:r w:rsidR="00A31C93">
          <w:rPr>
            <w:rFonts w:ascii="Helvetica" w:hAnsi="Helvetica"/>
            <w:i/>
            <w:iCs/>
            <w:lang w:val="en-GB"/>
          </w:rPr>
          <w:t>RATs</w:t>
        </w:r>
        <w:r w:rsidR="00A31C93">
          <w:rPr>
            <w:rFonts w:ascii="Helvetica" w:hAnsi="Helvetica"/>
            <w:lang w:val="en-GB"/>
          </w:rPr>
          <w:t xml:space="preserve">. </w:t>
        </w:r>
      </w:ins>
    </w:p>
    <w:p w:rsidR="00A203D4" w:rsidRDefault="00A203D4">
      <w:pPr>
        <w:pStyle w:val="para-first"/>
        <w:rPr>
          <w:del w:id="783" w:author="Unknown Author" w:date="2019-06-05T23:16:00Z"/>
          <w:rFonts w:ascii="Helvetica" w:hAnsi="Helvetica"/>
          <w:lang w:val="en-GB"/>
        </w:rPr>
      </w:pPr>
    </w:p>
    <w:p w:rsidR="00A203D4" w:rsidRDefault="00A31C93">
      <w:pPr>
        <w:pStyle w:val="para-first"/>
        <w:rPr>
          <w:rFonts w:ascii="Helvetica" w:hAnsi="Helvetica"/>
          <w:lang w:val="en-GB"/>
        </w:rPr>
      </w:pPr>
      <w:del w:id="784" w:author="Unknown Author" w:date="2019-06-02T18:15:00Z">
        <w:r>
          <w:rPr>
            <w:rFonts w:ascii="Helvetica" w:hAnsi="Helvetica"/>
            <w:lang w:val="en-GB"/>
          </w:rPr>
          <w:delText xml:space="preserve">These differences persist for the simulated drosophila dataset (Supplementary Table 1). </w:delText>
        </w:r>
        <w:r>
          <w:rPr>
            <w:rFonts w:ascii="Helvetica" w:hAnsi="Helvetica"/>
            <w:i/>
            <w:lang w:val="en-GB"/>
          </w:rPr>
          <w:delText>DRIMSeq</w:delText>
        </w:r>
        <w:r>
          <w:rPr>
            <w:rFonts w:ascii="Helvetica" w:hAnsi="Helvetica"/>
            <w:lang w:val="en-GB"/>
          </w:rPr>
          <w:delText xml:space="preserve"> consistently shows the lowest sensitivity (</w:delText>
        </w:r>
        <w:r>
          <w:rPr>
            <w:rFonts w:ascii="Symbol" w:eastAsia="Symbol" w:hAnsi="Symbol" w:cs="Symbol"/>
            <w:lang w:val="en-GB"/>
          </w:rPr>
          <w:delText></w:delText>
        </w:r>
        <w:r>
          <w:rPr>
            <w:rFonts w:ascii="Helvetica" w:hAnsi="Helvetica"/>
            <w:lang w:val="en-GB"/>
          </w:rPr>
          <w:delText xml:space="preserve">0.65), while maintaining a FDR </w:delText>
        </w:r>
        <w:r>
          <w:rPr>
            <w:rFonts w:ascii="Symbol" w:eastAsia="Symbol" w:hAnsi="Symbol" w:cs="Symbol"/>
            <w:lang w:val="en-GB"/>
          </w:rPr>
          <w:delText></w:delText>
        </w:r>
        <w:r>
          <w:rPr>
            <w:rFonts w:ascii="Helvetica" w:hAnsi="Helvetica"/>
            <w:lang w:val="en-GB"/>
          </w:rPr>
          <w:delText xml:space="preserve">0.2 in any of the tried parameter sets. </w:delText>
        </w:r>
        <w:r>
          <w:rPr>
            <w:rFonts w:ascii="Helvetica" w:hAnsi="Helvetica"/>
            <w:i/>
            <w:lang w:val="en-GB"/>
          </w:rPr>
          <w:delText>SUPPA2</w:delText>
        </w:r>
        <w:r>
          <w:rPr>
            <w:rFonts w:ascii="Helvetica" w:hAnsi="Helvetica"/>
            <w:lang w:val="en-GB"/>
          </w:rPr>
          <w:delText xml:space="preserve"> is the most sensitive of the three tools (0.6 </w:delText>
        </w:r>
        <w:r>
          <w:rPr>
            <w:rFonts w:ascii="Symbol" w:eastAsia="Symbol" w:hAnsi="Symbol" w:cs="Symbol"/>
            <w:lang w:val="en-GB"/>
          </w:rPr>
          <w:delText></w:delText>
        </w:r>
        <w:r>
          <w:rPr>
            <w:rFonts w:ascii="Helvetica" w:hAnsi="Helvetica"/>
            <w:lang w:val="en-GB"/>
          </w:rPr>
          <w:delText xml:space="preserve"> </w:delText>
        </w:r>
        <w:r>
          <w:rPr>
            <w:rFonts w:ascii="Helvetica" w:hAnsi="Helvetica"/>
            <w:i/>
            <w:lang w:val="en-GB"/>
          </w:rPr>
          <w:delText>s</w:delText>
        </w:r>
        <w:r>
          <w:rPr>
            <w:rFonts w:ascii="Helvetica" w:hAnsi="Helvetica"/>
            <w:lang w:val="en-GB"/>
          </w:rPr>
          <w:delText xml:space="preserve"> </w:delText>
        </w:r>
        <w:r>
          <w:rPr>
            <w:rFonts w:ascii="Symbol" w:eastAsia="Symbol" w:hAnsi="Symbol" w:cs="Symbol"/>
            <w:lang w:val="en-GB"/>
          </w:rPr>
          <w:delText></w:delText>
        </w:r>
        <w:r>
          <w:rPr>
            <w:rFonts w:ascii="Helvetica" w:hAnsi="Helvetica"/>
            <w:lang w:val="en-GB"/>
          </w:rPr>
          <w:delText xml:space="preserve"> 0.9), but also has the highest FDR (0.35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0.65 in human, 0.10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0.25 in Drosophila). </w:delText>
        </w:r>
        <w:r>
          <w:rPr>
            <w:rFonts w:ascii="Helvetica" w:hAnsi="Helvetica"/>
            <w:i/>
            <w:lang w:val="en-GB"/>
          </w:rPr>
          <w:delText>RATs</w:delText>
        </w:r>
        <w:r>
          <w:rPr>
            <w:rFonts w:ascii="Helvetica" w:hAnsi="Helvetica"/>
            <w:lang w:val="en-GB"/>
          </w:rPr>
          <w:delText xml:space="preserve"> can match the sensitivity of </w:delText>
        </w:r>
        <w:r>
          <w:rPr>
            <w:rFonts w:ascii="Helvetica" w:hAnsi="Helvetica"/>
            <w:i/>
            <w:lang w:val="en-GB"/>
          </w:rPr>
          <w:delText>SUPPA2</w:delText>
        </w:r>
        <w:r>
          <w:rPr>
            <w:rFonts w:ascii="Helvetica" w:hAnsi="Helvetica"/>
            <w:lang w:val="en-GB"/>
          </w:rPr>
          <w:delText xml:space="preserve"> while maintaining a lower FDR than </w:delText>
        </w:r>
        <w:r>
          <w:rPr>
            <w:rFonts w:ascii="Helvetica" w:hAnsi="Helvetica"/>
            <w:i/>
            <w:lang w:val="en-GB"/>
          </w:rPr>
          <w:delText>SUPPA2</w:delText>
        </w:r>
        <w:r>
          <w:rPr>
            <w:rFonts w:ascii="Helvetica" w:hAnsi="Helvetica"/>
            <w:lang w:val="en-GB"/>
          </w:rPr>
          <w:delText xml:space="preserve"> by relaxing its quantification reproducibility (</w:delText>
        </w:r>
        <w:r>
          <w:rPr>
            <w:rFonts w:ascii="Helvetica" w:hAnsi="Helvetica"/>
            <w:i/>
            <w:lang w:val="en-GB"/>
          </w:rPr>
          <w:delText>Qrep)</w:delText>
        </w:r>
        <w:r>
          <w:rPr>
            <w:rFonts w:ascii="Helvetica" w:hAnsi="Helvetica"/>
            <w:lang w:val="en-GB"/>
          </w:rPr>
          <w:delText xml:space="preserve"> and inter-replicate reproducibility (</w:delText>
        </w:r>
        <w:r>
          <w:rPr>
            <w:rFonts w:ascii="Helvetica" w:hAnsi="Helvetica"/>
            <w:i/>
            <w:lang w:val="en-GB"/>
          </w:rPr>
          <w:delText>Rrep)</w:delText>
        </w:r>
        <w:r>
          <w:rPr>
            <w:rFonts w:ascii="Helvetica" w:hAnsi="Helvetica"/>
            <w:lang w:val="en-GB"/>
          </w:rPr>
          <w:delText xml:space="preserve"> thresholds. At the highest effect-size thresholds (Dprop</w:delText>
        </w:r>
        <w:r>
          <w:rPr>
            <w:rFonts w:ascii="Helvetica" w:hAnsi="Helvetica"/>
            <w:i/>
            <w:vertAlign w:val="subscript"/>
            <w:lang w:val="en-GB"/>
          </w:rPr>
          <w:delText>RATs</w:delText>
        </w:r>
        <w:r>
          <w:rPr>
            <w:rFonts w:ascii="Helvetica" w:hAnsi="Helvetica"/>
            <w:lang w:val="en-GB"/>
          </w:rPr>
          <w:delText xml:space="preserve"> = 0.2 and </w:delText>
        </w:r>
        <w:r>
          <w:rPr>
            <w:rFonts w:ascii="Helvetica" w:hAnsi="Helvetica"/>
            <w:i/>
            <w:lang w:val="en-GB"/>
          </w:rPr>
          <w:delText>lr</w:delText>
        </w:r>
        <w:r>
          <w:rPr>
            <w:rFonts w:ascii="Helvetica" w:hAnsi="Helvetica"/>
            <w:i/>
            <w:vertAlign w:val="subscript"/>
            <w:lang w:val="en-GB"/>
          </w:rPr>
          <w:delText>DRIMSeq</w:delText>
        </w:r>
        <w:r>
          <w:rPr>
            <w:rFonts w:ascii="Helvetica" w:hAnsi="Helvetica"/>
            <w:lang w:val="en-GB"/>
          </w:rPr>
          <w:delText xml:space="preserve"> = 0.3) </w:delText>
        </w:r>
        <w:r>
          <w:rPr>
            <w:rFonts w:ascii="Helvetica" w:hAnsi="Helvetica"/>
            <w:i/>
            <w:lang w:val="en-GB"/>
          </w:rPr>
          <w:delText>DRIMSeq</w:delText>
        </w:r>
        <w:r>
          <w:rPr>
            <w:rFonts w:ascii="Helvetica" w:hAnsi="Helvetica"/>
            <w:lang w:val="en-GB"/>
          </w:rPr>
          <w:delText xml:space="preserve"> has a comparable FDR to that of </w:delText>
        </w:r>
        <w:r>
          <w:rPr>
            <w:rFonts w:ascii="Helvetica" w:hAnsi="Helvetica"/>
            <w:i/>
            <w:lang w:val="en-GB"/>
          </w:rPr>
          <w:delText>RATs</w:delText>
        </w:r>
        <w:r>
          <w:rPr>
            <w:rFonts w:ascii="Helvetica" w:hAnsi="Helvetica"/>
            <w:lang w:val="en-GB"/>
          </w:rPr>
          <w:delText xml:space="preserve">. Surprisingly, the sensitivity, MCC and FDR of </w:delText>
        </w:r>
        <w:r>
          <w:rPr>
            <w:rFonts w:ascii="Helvetica" w:hAnsi="Helvetica"/>
            <w:i/>
            <w:lang w:val="en-GB"/>
          </w:rPr>
          <w:delText>DRIMSeq</w:delText>
        </w:r>
        <w:r>
          <w:rPr>
            <w:rFonts w:ascii="Helvetica" w:hAnsi="Helvetica"/>
            <w:lang w:val="en-GB"/>
          </w:rPr>
          <w:delText xml:space="preserve"> is not strongly sensitive to variations in the likelihood ratio effect-size threshold. Consequentially, RATs has worse FDR performance, but better sensitivity than </w:delText>
        </w:r>
        <w:r>
          <w:rPr>
            <w:rFonts w:ascii="Helvetica" w:hAnsi="Helvetica"/>
            <w:i/>
            <w:lang w:val="en-GB"/>
          </w:rPr>
          <w:delText>DRIMSeq</w:delText>
        </w:r>
        <w:r>
          <w:rPr>
            <w:rFonts w:ascii="Helvetica" w:hAnsi="Helvetica"/>
            <w:lang w:val="en-GB"/>
          </w:rPr>
          <w:delText xml:space="preserve"> at lower effect-size thresholds. Across all the simulated dataset and parameter combinations the gene-level test implemented in </w:delText>
        </w:r>
        <w:r>
          <w:rPr>
            <w:rFonts w:ascii="Helvetica" w:hAnsi="Helvetica"/>
            <w:i/>
            <w:lang w:val="en-GB"/>
          </w:rPr>
          <w:delText>RATs</w:delText>
        </w:r>
        <w:r>
          <w:rPr>
            <w:rFonts w:ascii="Helvetica" w:hAnsi="Helvetica"/>
            <w:lang w:val="en-GB"/>
          </w:rPr>
          <w:delText xml:space="preserve"> shows higher sensitivity and higher FDR compared with the results from the transcript-level test. Extending the test to isoforms from the full set of annotated genes, rather than only those from protein coding genes, adds a considerable number of additional true negatives (Drosophila: 1745, human: 4148, see Section 2.3) resulting in a small increase of FDR and slight reduction of MCC for all tools in both datasets (Supplementary analysis 2). Similarly, using </w:delText>
        </w:r>
        <w:r>
          <w:rPr>
            <w:rFonts w:ascii="Helvetica" w:hAnsi="Helvetica"/>
            <w:i/>
            <w:lang w:val="en-GB"/>
          </w:rPr>
          <w:delText>Kallisto</w:delText>
        </w:r>
        <w:r>
          <w:rPr>
            <w:rFonts w:ascii="Helvetica" w:hAnsi="Helvetica"/>
            <w:lang w:val="en-GB"/>
          </w:rPr>
          <w:delText xml:space="preserve"> isoform expression quantifications in place of the quantifications from </w:delText>
        </w:r>
        <w:r>
          <w:rPr>
            <w:rFonts w:ascii="Helvetica" w:hAnsi="Helvetica"/>
            <w:i/>
            <w:lang w:val="en-GB"/>
          </w:rPr>
          <w:delText>Salmon</w:delText>
        </w:r>
        <w:r>
          <w:rPr>
            <w:rFonts w:ascii="Helvetica" w:hAnsi="Helvetica"/>
            <w:lang w:val="en-GB"/>
          </w:rPr>
          <w:delText xml:space="preserve"> does not strongly affect the results (Supplementary analysis 2). </w:delText>
        </w:r>
      </w:del>
    </w:p>
    <w:p w:rsidR="00A203D4" w:rsidRDefault="00A31C93">
      <w:pPr>
        <w:pStyle w:val="para-first"/>
        <w:rPr>
          <w:rFonts w:ascii="Helvetica" w:hAnsi="Helvetica"/>
          <w:lang w:val="en-GB"/>
        </w:rPr>
      </w:pPr>
      <w:ins w:id="785" w:author="Unknown Author" w:date="2019-06-09T18:57:00Z">
        <w:r>
          <w:rPr>
            <w:rFonts w:ascii="Helvetica" w:hAnsi="Helvetica"/>
            <w:noProof/>
            <w:lang w:val="en-GB"/>
          </w:rPr>
          <w:lastRenderedPageBreak/>
          <w:drawing>
            <wp:anchor distT="0" distB="0" distL="0" distR="0" simplePos="0" relativeHeight="14" behindDoc="0" locked="0" layoutInCell="1" allowOverlap="1">
              <wp:simplePos x="0" y="0"/>
              <wp:positionH relativeFrom="column">
                <wp:posOffset>968375</wp:posOffset>
              </wp:positionH>
              <wp:positionV relativeFrom="paragraph">
                <wp:posOffset>27305</wp:posOffset>
              </wp:positionV>
              <wp:extent cx="4028440" cy="242824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9"/>
                      <a:stretch>
                        <a:fillRect/>
                      </a:stretch>
                    </pic:blipFill>
                    <pic:spPr bwMode="auto">
                      <a:xfrm>
                        <a:off x="0" y="0"/>
                        <a:ext cx="4028440" cy="2428240"/>
                      </a:xfrm>
                      <a:prstGeom prst="rect">
                        <a:avLst/>
                      </a:prstGeom>
                    </pic:spPr>
                  </pic:pic>
                </a:graphicData>
              </a:graphic>
            </wp:anchor>
          </w:drawing>
        </w:r>
      </w:ins>
    </w:p>
    <w:p w:rsidR="00A203D4" w:rsidDel="001D0F64" w:rsidRDefault="00A203D4">
      <w:pPr>
        <w:pStyle w:val="para-first"/>
        <w:rPr>
          <w:del w:id="786" w:author="Nicholas Schurch" w:date="2019-10-08T14:57:00Z"/>
          <w:rFonts w:ascii="Helvetica" w:hAnsi="Helvetica"/>
          <w:lang w:val="en-GB"/>
        </w:rPr>
      </w:pPr>
    </w:p>
    <w:p w:rsidR="00A203D4" w:rsidRDefault="00A203D4">
      <w:pPr>
        <w:pStyle w:val="para-first"/>
        <w:rPr>
          <w:rFonts w:ascii="Helvetica" w:hAnsi="Helvetica"/>
          <w:lang w:val="en-GB"/>
        </w:rPr>
      </w:pPr>
    </w:p>
    <w:p w:rsidR="00A203D4" w:rsidRDefault="00A31C93">
      <w:pPr>
        <w:pStyle w:val="para-first"/>
      </w:pPr>
      <w:ins w:id="787" w:author="Unknown Author" w:date="2019-06-09T18:57:00Z">
        <w:r>
          <w:rPr>
            <w:rFonts w:ascii="Helvetica" w:hAnsi="Helvetica"/>
            <w:b/>
            <w:lang w:val="en-GB"/>
          </w:rPr>
          <w:t>Figure 4.</w:t>
        </w:r>
        <w:r>
          <w:rPr>
            <w:rFonts w:ascii="Helvetica" w:hAnsi="Helvetica"/>
            <w:lang w:val="en-GB"/>
          </w:rPr>
          <w:t xml:space="preserve"> </w:t>
        </w:r>
        <w:r>
          <w:rPr>
            <w:rFonts w:ascii="Helvetica" w:hAnsi="Helvetica"/>
            <w:b/>
            <w:bCs/>
            <w:lang w:val="en-GB"/>
          </w:rPr>
          <w:t xml:space="preserve">Cumulative rank of the performance of RATs, SUPPA2, </w:t>
        </w:r>
        <w:proofErr w:type="spellStart"/>
        <w:r>
          <w:rPr>
            <w:rFonts w:ascii="Helvetica" w:hAnsi="Helvetica"/>
            <w:b/>
            <w:bCs/>
            <w:lang w:val="en-GB"/>
          </w:rPr>
          <w:t>DRIMSeq</w:t>
        </w:r>
        <w:proofErr w:type="spellEnd"/>
        <w:r>
          <w:rPr>
            <w:rFonts w:ascii="Helvetica" w:hAnsi="Helvetica"/>
            <w:b/>
            <w:bCs/>
            <w:lang w:val="en-GB"/>
          </w:rPr>
          <w:t xml:space="preserve"> and </w:t>
        </w:r>
        <w:proofErr w:type="spellStart"/>
        <w:r>
          <w:rPr>
            <w:rFonts w:ascii="Helvetica" w:hAnsi="Helvetica"/>
            <w:b/>
            <w:bCs/>
            <w:lang w:val="en-GB"/>
          </w:rPr>
          <w:t>DEXSeq</w:t>
        </w:r>
        <w:proofErr w:type="spellEnd"/>
        <w:r>
          <w:rPr>
            <w:rFonts w:ascii="Helvetica" w:hAnsi="Helvetica"/>
            <w:b/>
            <w:bCs/>
            <w:lang w:val="en-GB"/>
          </w:rPr>
          <w:t>.</w:t>
        </w:r>
        <w:r>
          <w:rPr>
            <w:rFonts w:ascii="Helvetica" w:hAnsi="Helvetica"/>
            <w:lang w:val="en-GB"/>
          </w:rPr>
          <w:t xml:space="preserve"> The tools were ranked by their performance for each individual set of parameters in a range of different filtering parameter combinations (pseudo-counts &gt;0, &gt;10, &gt;50, effect size &gt;0.20, &gt;0.10, &gt;0.05) across the two simulated datasets (</w:t>
        </w:r>
        <w:proofErr w:type="spellStart"/>
        <w:r>
          <w:rPr>
            <w:rFonts w:ascii="Helvetica" w:hAnsi="Helvetica"/>
            <w:szCs w:val="13"/>
            <w:lang w:val="en-GB"/>
          </w:rPr>
          <w:t>ArrayExpress</w:t>
        </w:r>
        <w:proofErr w:type="spellEnd"/>
        <w:r>
          <w:rPr>
            <w:rFonts w:ascii="Helvetica" w:hAnsi="Helvetica"/>
            <w:szCs w:val="13"/>
            <w:lang w:val="en-GB"/>
          </w:rPr>
          <w:t xml:space="preserve"> E-MTAB-3766 </w:t>
        </w:r>
      </w:ins>
      <w:r>
        <w:fldChar w:fldCharType="begin"/>
      </w:r>
      <w:r>
        <w:instrText>ADDIN EN.CITE</w:instrText>
      </w:r>
      <w:r>
        <w:fldChar w:fldCharType="end"/>
      </w:r>
      <w:bookmarkStart w:id="788" w:name="__Fieldmark__12872_3434555421"/>
      <w:bookmarkEnd w:id="788"/>
      <w:ins w:id="789" w:author="Unknown Author" w:date="2019-06-09T18:57:00Z">
        <w:r>
          <w:rPr>
            <w:rFonts w:ascii="Helvetica" w:hAnsi="Helvetica"/>
            <w:szCs w:val="13"/>
            <w:lang w:val="en-GB"/>
          </w:rPr>
          <w:t>[</w:t>
        </w:r>
      </w:ins>
      <w:ins w:id="790" w:author="Froussios,Kimon" w:date="2019-10-10T14:38:00Z">
        <w:r w:rsidR="008E40B3">
          <w:rPr>
            <w:rFonts w:ascii="Helvetica" w:hAnsi="Helvetica"/>
            <w:szCs w:val="13"/>
            <w:lang w:val="en-GB"/>
          </w:rPr>
          <w:t>26</w:t>
        </w:r>
      </w:ins>
      <w:ins w:id="791" w:author="Unknown Author" w:date="2019-06-09T18:57:00Z">
        <w:del w:id="792" w:author="Froussios,Kimon" w:date="2019-10-10T14:38:00Z">
          <w:r w:rsidDel="008E40B3">
            <w:rPr>
              <w:rFonts w:ascii="Helvetica" w:hAnsi="Helvetica"/>
              <w:szCs w:val="13"/>
              <w:lang w:val="en-GB"/>
            </w:rPr>
            <w:delText>32</w:delText>
          </w:r>
        </w:del>
        <w:r>
          <w:rPr>
            <w:rFonts w:ascii="Helvetica" w:hAnsi="Helvetica"/>
            <w:szCs w:val="13"/>
            <w:lang w:val="en-GB"/>
          </w:rPr>
          <w:t>])</w:t>
        </w:r>
        <w:r>
          <w:rPr>
            <w:rFonts w:ascii="Helvetica" w:hAnsi="Helvetica"/>
            <w:lang w:val="en-GB"/>
          </w:rPr>
          <w:t xml:space="preserve"> and then these ranks were summed across the parameter space. RATs </w:t>
        </w:r>
        <w:proofErr w:type="gramStart"/>
        <w:r>
          <w:rPr>
            <w:rFonts w:ascii="Helvetica" w:hAnsi="Helvetica"/>
            <w:lang w:val="en-GB"/>
          </w:rPr>
          <w:t>was</w:t>
        </w:r>
        <w:proofErr w:type="gramEnd"/>
        <w:r>
          <w:rPr>
            <w:rFonts w:ascii="Helvetica" w:hAnsi="Helvetica"/>
            <w:lang w:val="en-GB"/>
          </w:rPr>
          <w:t xml:space="preserve"> represented only by its default reproducibility settings (0.95 for quantification and 0.85 inter-replicate). Low rank values are </w:t>
        </w:r>
        <w:proofErr w:type="gramStart"/>
        <w:r>
          <w:rPr>
            <w:rFonts w:ascii="Helvetica" w:hAnsi="Helvetica"/>
            <w:lang w:val="en-GB"/>
          </w:rPr>
          <w:t>better,</w:t>
        </w:r>
        <w:proofErr w:type="gramEnd"/>
        <w:r>
          <w:rPr>
            <w:rFonts w:ascii="Helvetica" w:hAnsi="Helvetica"/>
            <w:lang w:val="en-GB"/>
          </w:rPr>
          <w:t xml:space="preserve"> therefore the y axis was inverted to make interpretation more intuitive. The individual ranks from which this figure is calculated are available in Extended Data 2.</w:t>
        </w:r>
      </w:ins>
    </w:p>
    <w:p w:rsidR="00A203D4" w:rsidDel="001D0F64" w:rsidRDefault="00A203D4">
      <w:pPr>
        <w:pStyle w:val="para-first"/>
        <w:rPr>
          <w:del w:id="793" w:author="Nicholas Schurch" w:date="2019-10-08T14:58:00Z"/>
          <w:rFonts w:ascii="Helvetica" w:hAnsi="Helvetica"/>
          <w:lang w:val="en-GB"/>
        </w:rPr>
      </w:pPr>
    </w:p>
    <w:p w:rsidR="00A203D4" w:rsidRDefault="00A203D4">
      <w:pPr>
        <w:pStyle w:val="para-first"/>
        <w:rPr>
          <w:ins w:id="794" w:author="Unknown Author" w:date="2019-06-02T18:15:00Z"/>
          <w:rFonts w:ascii="Helvetica" w:hAnsi="Helvetica"/>
          <w:sz w:val="20"/>
          <w:lang w:val="en-GB"/>
        </w:rPr>
      </w:pPr>
    </w:p>
    <w:p w:rsidR="00A203D4" w:rsidDel="001D0F64" w:rsidRDefault="00A31C93">
      <w:pPr>
        <w:pStyle w:val="para-first"/>
        <w:rPr>
          <w:del w:id="795" w:author="Nicholas Schurch" w:date="2019-10-08T14:58:00Z"/>
        </w:rPr>
      </w:pPr>
      <w:bookmarkStart w:id="796" w:name="_Hlk21512731"/>
      <w:r>
        <w:rPr>
          <w:rFonts w:ascii="Helvetica" w:hAnsi="Helvetica"/>
          <w:lang w:val="en-GB"/>
        </w:rPr>
        <w:t xml:space="preserve">The </w:t>
      </w:r>
      <w:del w:id="797" w:author="Nicholas Schurch" w:date="2019-10-09T11:24:00Z">
        <w:r w:rsidDel="00830C21">
          <w:rPr>
            <w:rFonts w:ascii="Helvetica" w:hAnsi="Helvetica"/>
            <w:lang w:val="en-GB"/>
          </w:rPr>
          <w:delText xml:space="preserve">performance results of </w:delText>
        </w:r>
      </w:del>
      <w:r w:rsidRPr="001D0F64">
        <w:rPr>
          <w:rFonts w:ascii="Helvetica" w:hAnsi="Helvetica"/>
          <w:i/>
          <w:iCs/>
          <w:rPrChange w:id="798" w:author="Nicholas Schurch" w:date="2019-10-08T14:58:00Z">
            <w:rPr>
              <w:rFonts w:ascii="Helvetica" w:hAnsi="Helvetica"/>
            </w:rPr>
          </w:rPrChange>
        </w:rPr>
        <w:t>RATs</w:t>
      </w:r>
      <w:r>
        <w:rPr>
          <w:rFonts w:ascii="Helvetica" w:hAnsi="Helvetica"/>
          <w:lang w:val="en-GB"/>
        </w:rPr>
        <w:t xml:space="preserve"> </w:t>
      </w:r>
      <w:ins w:id="799" w:author="Nicholas Schurch" w:date="2019-10-09T11:24:00Z">
        <w:r w:rsidR="00830C21">
          <w:rPr>
            <w:rFonts w:ascii="Helvetica" w:hAnsi="Helvetica"/>
            <w:lang w:val="en-GB"/>
          </w:rPr>
          <w:t xml:space="preserve">performance metrics </w:t>
        </w:r>
      </w:ins>
      <w:r>
        <w:rPr>
          <w:rFonts w:ascii="Helvetica" w:hAnsi="Helvetica"/>
          <w:lang w:val="en-GB"/>
        </w:rPr>
        <w:t xml:space="preserve">on these simulated datasets are in good agreement with those presented in </w:t>
      </w:r>
      <w:r>
        <w:fldChar w:fldCharType="begin"/>
      </w:r>
      <w:r>
        <w:rPr>
          <w:rFonts w:ascii="Helvetica" w:hAnsi="Helvetica"/>
        </w:rPr>
        <w:instrText>ADDIN EN.CITE &lt;EndNote&gt;&lt;Cite AuthorYear="1"&gt;&lt;Author&gt;Love&lt;/Author&gt;&lt;Year&gt;2018&lt;/Year&gt;&lt;RecNum&gt;284&lt;/RecNum&gt;&lt;DisplayText&gt;Love&lt;style face="italic"&gt; et. al.&lt;/style&gt; (2018, [33])&lt;/DisplayText&gt;&lt;record&gt;&lt;rec-number&gt;284&lt;/rec-number&gt;&lt;foreign-keys&gt;&lt;key app="EN" db-id="xssft9txgdvp5dearv65fpw0azv5xwswd5fa" timestamp="1547129810"&gt;284&lt;/key&gt;&lt;/foreign-keys&gt;&lt;ref-type name="Journal Article"&gt;17&lt;/ref-type&gt;&lt;contributors&gt;&lt;authors&gt;&lt;author&gt;Love, MI&lt;/author&gt;&lt;author&gt;Soneson, C&lt;/author&gt;&lt;author&gt;Patro, R&lt;/author&gt;&lt;/authors&gt;&lt;/contributors&gt;&lt;titles&gt;&lt;title&gt;Swimming downstream: statistical analysis of differential transcript usage following Salmon quantification [version 3; referees: 3 approved]&lt;/title&gt;&lt;secondary-title&gt;F1000Research&lt;/secondary-title&gt;&lt;/titles&gt;&lt;periodical&gt;&lt;full-title&gt;F1000Research&lt;/full-title&gt;&lt;/periodical&gt;&lt;volume&gt;7&lt;/volume&gt;&lt;number&gt;952&lt;/number&gt;&lt;dates&gt;&lt;year&gt;2018&lt;/year&gt;&lt;/dates&gt;&lt;urls&gt;&lt;related-urls&gt;&lt;url&gt;http://openr.es/dvi&lt;/url&gt;&lt;/related-urls&gt;&lt;/urls&gt;&lt;electronic-resource-num&gt;10.12688/f1000research.15398.3&lt;/electronic-resource-num&gt;&lt;/record&gt;&lt;/Cite&gt;&lt;/EndNote&gt;</w:instrText>
      </w:r>
      <w:r>
        <w:rPr>
          <w:rFonts w:ascii="Helvetica" w:hAnsi="Helvetica"/>
        </w:rPr>
        <w:fldChar w:fldCharType="separate"/>
      </w:r>
      <w:bookmarkStart w:id="800" w:name="__Fieldmark__12933_3434555421"/>
      <w:r>
        <w:rPr>
          <w:rFonts w:ascii="Helvetica" w:hAnsi="Helvetica"/>
          <w:lang w:val="en-GB"/>
        </w:rPr>
        <w:t>Love</w:t>
      </w:r>
      <w:r>
        <w:rPr>
          <w:rFonts w:ascii="Helvetica" w:hAnsi="Helvetica"/>
          <w:i/>
          <w:lang w:val="en-GB"/>
        </w:rPr>
        <w:t xml:space="preserve"> et. al.</w:t>
      </w:r>
      <w:r>
        <w:rPr>
          <w:rFonts w:ascii="Helvetica" w:hAnsi="Helvetica"/>
          <w:lang w:val="en-GB"/>
        </w:rPr>
        <w:t xml:space="preserve"> (2018, [</w:t>
      </w:r>
      <w:ins w:id="801" w:author="Unknown Author" w:date="2019-05-25T22:37:00Z">
        <w:r>
          <w:rPr>
            <w:rFonts w:ascii="Helvetica" w:hAnsi="Helvetica"/>
            <w:lang w:val="en-GB"/>
          </w:rPr>
          <w:t>2</w:t>
        </w:r>
      </w:ins>
      <w:del w:id="802" w:author="Unknown Author" w:date="2019-05-25T22:37:00Z">
        <w:r>
          <w:rPr>
            <w:rFonts w:ascii="Helvetica" w:hAnsi="Helvetica"/>
            <w:lang w:val="en-GB"/>
          </w:rPr>
          <w:delText>3</w:delText>
        </w:r>
      </w:del>
      <w:r>
        <w:rPr>
          <w:rFonts w:ascii="Helvetica" w:hAnsi="Helvetica"/>
          <w:lang w:val="en-GB"/>
        </w:rPr>
        <w:t>3])</w:t>
      </w:r>
      <w:r>
        <w:fldChar w:fldCharType="end"/>
      </w:r>
      <w:bookmarkEnd w:id="796"/>
      <w:bookmarkEnd w:id="800"/>
      <w:r>
        <w:rPr>
          <w:rFonts w:ascii="Helvetica" w:hAnsi="Helvetica"/>
          <w:lang w:val="en-GB"/>
        </w:rPr>
        <w:t xml:space="preserve">, which also demonstrates that the performance of </w:t>
      </w:r>
      <w:r w:rsidRPr="001D0F64">
        <w:rPr>
          <w:rFonts w:ascii="Helvetica" w:hAnsi="Helvetica"/>
          <w:i/>
          <w:iCs/>
          <w:rPrChange w:id="803" w:author="Nicholas Schurch" w:date="2019-10-08T14:58:00Z">
            <w:rPr>
              <w:rFonts w:ascii="Helvetica" w:hAnsi="Helvetica"/>
            </w:rPr>
          </w:rPrChange>
        </w:rPr>
        <w:t>RATs</w:t>
      </w:r>
      <w:r>
        <w:rPr>
          <w:rFonts w:ascii="Helvetica" w:hAnsi="Helvetica"/>
          <w:lang w:val="en-GB"/>
        </w:rPr>
        <w:t xml:space="preserve"> is similar to, or exceeds, </w:t>
      </w:r>
      <w:r>
        <w:rPr>
          <w:rFonts w:ascii="Helvetica" w:hAnsi="Helvetica"/>
        </w:rPr>
        <w:t xml:space="preserve">the </w:t>
      </w:r>
      <w:del w:id="804" w:author="Nicholas Schurch" w:date="2019-10-08T14:58:00Z">
        <w:r w:rsidDel="001D0F64">
          <w:rPr>
            <w:rFonts w:ascii="Helvetica" w:hAnsi="Helvetica"/>
          </w:rPr>
          <w:delText>performace</w:delText>
        </w:r>
      </w:del>
      <w:ins w:id="805" w:author="Nicholas Schurch" w:date="2019-10-08T14:58:00Z">
        <w:r w:rsidR="001D0F64">
          <w:rPr>
            <w:rFonts w:ascii="Helvetica" w:hAnsi="Helvetica"/>
          </w:rPr>
          <w:t>performance</w:t>
        </w:r>
      </w:ins>
      <w:r>
        <w:rPr>
          <w:rFonts w:ascii="Helvetica" w:hAnsi="Helvetica"/>
        </w:rPr>
        <w:t xml:space="preserve"> of other DTU tools</w:t>
      </w:r>
      <w:del w:id="806" w:author="Nicholas Schurch" w:date="2019-10-08T14:58:00Z">
        <w:r w:rsidDel="001D0F64">
          <w:rPr>
            <w:rFonts w:ascii="Helvetica" w:hAnsi="Helvetica"/>
          </w:rPr>
          <w:delText xml:space="preserve"> </w:delText>
        </w:r>
      </w:del>
      <w:r>
        <w:rPr>
          <w:rFonts w:ascii="Helvetica" w:hAnsi="Helvetica"/>
        </w:rPr>
        <w:t xml:space="preserve">, including </w:t>
      </w:r>
      <w:proofErr w:type="spellStart"/>
      <w:r w:rsidRPr="001D0F64">
        <w:rPr>
          <w:rFonts w:ascii="Helvetica" w:hAnsi="Helvetica"/>
          <w:i/>
          <w:iCs/>
          <w:rPrChange w:id="807" w:author="Nicholas Schurch" w:date="2019-10-08T14:58:00Z">
            <w:rPr>
              <w:rFonts w:ascii="Helvetica" w:hAnsi="Helvetica"/>
            </w:rPr>
          </w:rPrChange>
        </w:rPr>
        <w:t>DRIMseq</w:t>
      </w:r>
      <w:proofErr w:type="spellEnd"/>
      <w:r>
        <w:rPr>
          <w:rFonts w:ascii="Helvetica" w:hAnsi="Helvetica"/>
        </w:rPr>
        <w:t xml:space="preserve">, </w:t>
      </w:r>
      <w:r w:rsidRPr="001D0F64">
        <w:rPr>
          <w:rFonts w:ascii="Helvetica" w:hAnsi="Helvetica"/>
          <w:i/>
          <w:iCs/>
          <w:rPrChange w:id="808" w:author="Nicholas Schurch" w:date="2019-10-08T14:58:00Z">
            <w:rPr>
              <w:rFonts w:ascii="Helvetica" w:hAnsi="Helvetica"/>
            </w:rPr>
          </w:rPrChange>
        </w:rPr>
        <w:t>SUPPA2</w:t>
      </w:r>
      <w:r>
        <w:rPr>
          <w:rFonts w:ascii="Helvetica" w:hAnsi="Helvetica"/>
        </w:rPr>
        <w:t xml:space="preserve"> or </w:t>
      </w:r>
      <w:proofErr w:type="spellStart"/>
      <w:r w:rsidRPr="001D0F64">
        <w:rPr>
          <w:rFonts w:ascii="Helvetica" w:hAnsi="Helvetica"/>
          <w:i/>
          <w:iCs/>
          <w:rPrChange w:id="809" w:author="Nicholas Schurch" w:date="2019-10-08T14:58:00Z">
            <w:rPr>
              <w:rFonts w:ascii="Helvetica" w:hAnsi="Helvetica"/>
            </w:rPr>
          </w:rPrChange>
        </w:rPr>
        <w:t>DEX</w:t>
      </w:r>
      <w:del w:id="810" w:author="Nicholas Schurch" w:date="2019-10-08T14:58:00Z">
        <w:r w:rsidRPr="001D0F64" w:rsidDel="001D0F64">
          <w:rPr>
            <w:rFonts w:ascii="Helvetica" w:hAnsi="Helvetica"/>
            <w:i/>
            <w:iCs/>
            <w:rPrChange w:id="811" w:author="Nicholas Schurch" w:date="2019-10-08T14:58:00Z">
              <w:rPr>
                <w:rFonts w:ascii="Helvetica" w:hAnsi="Helvetica"/>
              </w:rPr>
            </w:rPrChange>
          </w:rPr>
          <w:delText>-</w:delText>
        </w:r>
      </w:del>
      <w:r w:rsidRPr="001D0F64">
        <w:rPr>
          <w:rFonts w:ascii="Helvetica" w:hAnsi="Helvetica"/>
          <w:i/>
          <w:iCs/>
          <w:rPrChange w:id="812" w:author="Nicholas Schurch" w:date="2019-10-08T14:58:00Z">
            <w:rPr>
              <w:rFonts w:ascii="Helvetica" w:hAnsi="Helvetica"/>
            </w:rPr>
          </w:rPrChange>
        </w:rPr>
        <w:t>Seq</w:t>
      </w:r>
      <w:proofErr w:type="spellEnd"/>
      <w:r>
        <w:rPr>
          <w:rFonts w:ascii="Helvetica" w:hAnsi="Helvetica"/>
        </w:rPr>
        <w:t>.</w:t>
      </w:r>
    </w:p>
    <w:p w:rsidR="00A203D4" w:rsidDel="001D0F64" w:rsidRDefault="00A203D4">
      <w:pPr>
        <w:pStyle w:val="para-first"/>
        <w:rPr>
          <w:del w:id="813" w:author="Nicholas Schurch" w:date="2019-10-08T14:58:00Z"/>
          <w:rFonts w:ascii="Helvetica" w:hAnsi="Helvetica"/>
          <w:sz w:val="20"/>
          <w:lang w:val="en-GB"/>
        </w:rPr>
      </w:pPr>
    </w:p>
    <w:p w:rsidR="00A203D4" w:rsidDel="001D0F64" w:rsidRDefault="00A203D4">
      <w:pPr>
        <w:pStyle w:val="para-first"/>
        <w:rPr>
          <w:del w:id="814" w:author="Nicholas Schurch" w:date="2019-10-08T14:58:00Z"/>
          <w:rFonts w:ascii="Helvetica" w:hAnsi="Helvetica"/>
          <w:lang w:val="en-GB"/>
        </w:rPr>
      </w:pPr>
    </w:p>
    <w:p w:rsidR="00A203D4" w:rsidDel="001D0F64" w:rsidRDefault="00A203D4">
      <w:pPr>
        <w:pStyle w:val="para-first"/>
        <w:rPr>
          <w:del w:id="815" w:author="Nicholas Schurch" w:date="2019-10-08T14:58:00Z"/>
          <w:rFonts w:ascii="Helvetica" w:hAnsi="Helvetica"/>
          <w:sz w:val="20"/>
          <w:lang w:val="en-GB"/>
        </w:rPr>
      </w:pPr>
    </w:p>
    <w:p w:rsidR="00A203D4" w:rsidDel="001D0F64" w:rsidRDefault="00A203D4">
      <w:pPr>
        <w:pStyle w:val="para-first"/>
        <w:rPr>
          <w:del w:id="816" w:author="Nicholas Schurch" w:date="2019-10-08T14:58:00Z"/>
          <w:rFonts w:ascii="Helvetica" w:hAnsi="Helvetica"/>
          <w:sz w:val="20"/>
          <w:lang w:val="en-GB"/>
        </w:rPr>
      </w:pPr>
    </w:p>
    <w:p w:rsidR="00A203D4" w:rsidDel="001D0F64" w:rsidRDefault="00A31C93">
      <w:pPr>
        <w:pStyle w:val="ParaNoInd"/>
        <w:rPr>
          <w:del w:id="817" w:author="Nicholas Schurch" w:date="2019-10-08T14:58:00Z"/>
          <w:rFonts w:ascii="Helvetica" w:hAnsi="Helvetica"/>
          <w:sz w:val="16"/>
          <w:szCs w:val="13"/>
          <w:lang w:val="en-GB"/>
        </w:rPr>
      </w:pPr>
      <w:del w:id="818" w:author="Nicholas Schurch" w:date="2019-10-08T14:58:00Z">
        <w:r w:rsidDel="001D0F64">
          <w:rPr>
            <w:rFonts w:ascii="Helvetica" w:hAnsi="Helvetica"/>
            <w:b/>
            <w:sz w:val="16"/>
            <w:szCs w:val="13"/>
            <w:lang w:val="en-GB"/>
          </w:rPr>
          <w:delText>Figure 3.</w:delText>
        </w:r>
        <w:r w:rsidDel="001D0F64">
          <w:rPr>
            <w:rFonts w:ascii="Helvetica" w:hAnsi="Helvetica"/>
            <w:sz w:val="16"/>
            <w:szCs w:val="13"/>
            <w:lang w:val="en-GB"/>
          </w:rPr>
          <w:delText xml:space="preserve">  </w:delText>
        </w:r>
        <w:r w:rsidDel="001D0F64">
          <w:rPr>
            <w:rFonts w:ascii="Helvetica" w:hAnsi="Helvetica"/>
            <w:b/>
            <w:sz w:val="16"/>
            <w:szCs w:val="13"/>
            <w:lang w:val="en-GB"/>
          </w:rPr>
          <w:delText xml:space="preserve">Performance comparison between </w:delText>
        </w:r>
        <w:r w:rsidDel="001D0F64">
          <w:rPr>
            <w:rFonts w:ascii="Helvetica" w:hAnsi="Helvetica"/>
            <w:b/>
            <w:i/>
            <w:sz w:val="16"/>
            <w:szCs w:val="13"/>
            <w:lang w:val="en-GB"/>
          </w:rPr>
          <w:delText>RATs</w:delText>
        </w:r>
        <w:r w:rsidDel="001D0F64">
          <w:rPr>
            <w:rFonts w:ascii="Helvetica" w:hAnsi="Helvetica"/>
            <w:b/>
            <w:sz w:val="16"/>
            <w:szCs w:val="13"/>
            <w:lang w:val="en-GB"/>
          </w:rPr>
          <w:delText xml:space="preserve">, </w:delText>
        </w:r>
        <w:r w:rsidDel="001D0F64">
          <w:rPr>
            <w:rFonts w:ascii="Helvetica" w:hAnsi="Helvetica"/>
            <w:b/>
            <w:i/>
            <w:sz w:val="16"/>
            <w:szCs w:val="13"/>
            <w:lang w:val="en-GB"/>
          </w:rPr>
          <w:delText>SUPPA2</w:delText>
        </w:r>
        <w:r w:rsidDel="001D0F64">
          <w:rPr>
            <w:rFonts w:ascii="Helvetica" w:hAnsi="Helvetica"/>
            <w:b/>
            <w:sz w:val="16"/>
            <w:szCs w:val="13"/>
            <w:lang w:val="en-GB"/>
          </w:rPr>
          <w:delText xml:space="preserve"> and </w:delText>
        </w:r>
        <w:r w:rsidDel="001D0F64">
          <w:rPr>
            <w:rFonts w:ascii="Helvetica" w:hAnsi="Helvetica"/>
            <w:b/>
            <w:i/>
            <w:sz w:val="16"/>
            <w:szCs w:val="13"/>
            <w:lang w:val="en-GB"/>
          </w:rPr>
          <w:delText>DRIMSeq</w:delText>
        </w:r>
        <w:r w:rsidDel="001D0F64">
          <w:rPr>
            <w:rFonts w:ascii="Helvetica" w:hAnsi="Helvetica"/>
            <w:sz w:val="16"/>
            <w:szCs w:val="13"/>
            <w:lang w:val="en-GB"/>
          </w:rPr>
          <w:delText xml:space="preserve">. The performance was assessed on the human [A] and Drosophila [B] simulated datasets from ArrayExpress E-MTAB-3766 </w:delText>
        </w:r>
        <w:r w:rsidDel="001D0F64">
          <w:fldChar w:fldCharType="begin"/>
        </w:r>
        <w:bookmarkStart w:id="819" w:name="__Fieldmark__15503_3434555421"/>
        <w:r w:rsidDel="001D0F64">
          <w:rPr>
            <w:rFonts w:ascii="Helvetica" w:hAnsi="Helvetica"/>
            <w:sz w:val="16"/>
            <w:szCs w:val="13"/>
          </w:rPr>
          <w:fldChar w:fldCharType="separate"/>
        </w:r>
        <w:r w:rsidDel="001D0F64">
          <w:rPr>
            <w:rFonts w:ascii="Helvetica" w:hAnsi="Helvetica"/>
            <w:sz w:val="16"/>
            <w:szCs w:val="13"/>
            <w:lang w:val="en-GB"/>
          </w:rPr>
          <w:delText>[3</w:delText>
        </w:r>
        <w:r w:rsidDel="001D0F64">
          <w:rPr>
            <w:rFonts w:ascii="Helvetica" w:hAnsi="Helvetica"/>
            <w:sz w:val="16"/>
            <w:szCs w:val="13"/>
          </w:rPr>
          <w:fldChar w:fldCharType="end"/>
        </w:r>
        <w:bookmarkEnd w:id="819"/>
        <w:r w:rsidDel="001D0F64">
          <w:rPr>
            <w:rFonts w:ascii="Helvetica" w:hAnsi="Helvetica"/>
            <w:sz w:val="16"/>
            <w:szCs w:val="13"/>
            <w:lang w:val="en-GB"/>
          </w:rPr>
          <w:delText>0], over a range of threshold values for the effect size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Dprop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SUPPA2</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dPSI</w:delText>
        </w:r>
        <w:r w:rsidDel="001D0F64">
          <w:rPr>
            <w:rFonts w:ascii="Helvetica" w:hAnsi="Helvetica"/>
            <w:sz w:val="16"/>
            <w:szCs w:val="13"/>
            <w:lang w:val="en-GB"/>
          </w:rPr>
          <w:delText xml:space="preserve">, </w:delText>
        </w:r>
        <w:r w:rsidDel="001D0F64">
          <w:rPr>
            <w:rFonts w:ascii="Helvetica" w:hAnsi="Helvetica"/>
            <w:i/>
            <w:sz w:val="16"/>
            <w:szCs w:val="13"/>
            <w:lang w:val="en-GB"/>
          </w:rPr>
          <w:delText>DRIMSeq</w:delText>
        </w:r>
        <w:r w:rsidDel="001D0F64">
          <w:rPr>
            <w:rFonts w:ascii="Helvetica" w:hAnsi="Helvetica"/>
            <w:sz w:val="16"/>
            <w:szCs w:val="13"/>
            <w:lang w:val="en-GB"/>
          </w:rPr>
          <w:delText xml:space="preserve"> likelihood ratio - </w:delText>
        </w:r>
        <w:r w:rsidDel="001D0F64">
          <w:rPr>
            <w:rFonts w:ascii="Helvetica" w:hAnsi="Helvetica"/>
            <w:i/>
            <w:sz w:val="16"/>
            <w:szCs w:val="13"/>
            <w:lang w:val="en-GB"/>
          </w:rPr>
          <w:delText>lr</w:delText>
        </w:r>
        <w:r w:rsidDel="001D0F64">
          <w:rPr>
            <w:rFonts w:ascii="Helvetica" w:hAnsi="Helvetica"/>
            <w:sz w:val="16"/>
            <w:szCs w:val="13"/>
            <w:lang w:val="en-GB"/>
          </w:rPr>
          <w:delText>) and confidence in the result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quantification reproducibility – </w:delText>
        </w:r>
        <w:r w:rsidDel="001D0F64">
          <w:rPr>
            <w:rFonts w:ascii="Helvetica" w:hAnsi="Helvetica"/>
            <w:i/>
            <w:sz w:val="16"/>
            <w:szCs w:val="13"/>
            <w:lang w:val="en-GB"/>
          </w:rPr>
          <w:delText>Qrep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inter-replicate reproducibility - </w:delText>
        </w:r>
        <w:r w:rsidDel="001D0F64">
          <w:rPr>
            <w:rFonts w:ascii="Helvetica" w:hAnsi="Helvetica"/>
            <w:i/>
            <w:sz w:val="16"/>
            <w:szCs w:val="13"/>
            <w:lang w:val="en-GB"/>
          </w:rPr>
          <w:delText>Rrep</w:delText>
        </w:r>
        <w:r w:rsidDel="001D0F64">
          <w:rPr>
            <w:rFonts w:ascii="Helvetica" w:hAnsi="Helvetica"/>
            <w:sz w:val="16"/>
            <w:szCs w:val="13"/>
            <w:lang w:val="en-GB"/>
          </w:rPr>
          <w:delText xml:space="preserve">). The statistical significance cut-off was at 0.05 for all cases. The measures of performance are the sensitivity, false discovery rate (FDR) and Matthews correlation coefficient (MCC). The datasets were quantified using </w:delText>
        </w:r>
        <w:r w:rsidDel="001D0F64">
          <w:rPr>
            <w:rFonts w:ascii="Helvetica" w:hAnsi="Helvetica"/>
            <w:i/>
            <w:sz w:val="16"/>
            <w:szCs w:val="13"/>
            <w:lang w:val="en-GB"/>
          </w:rPr>
          <w:delText>Salmon</w:delText>
        </w:r>
        <w:r w:rsidDel="001D0F64">
          <w:rPr>
            <w:rFonts w:ascii="Helvetica" w:hAnsi="Helvetica"/>
            <w:sz w:val="16"/>
            <w:szCs w:val="13"/>
            <w:lang w:val="en-GB"/>
          </w:rPr>
          <w:delText xml:space="preserve"> 0.9.2 and the metrics were calculated accounting only for the genes strictly listed in the “truth” sets. The results using </w:delText>
        </w:r>
        <w:r w:rsidDel="001D0F64">
          <w:rPr>
            <w:rFonts w:ascii="Helvetica" w:hAnsi="Helvetica"/>
            <w:i/>
            <w:sz w:val="16"/>
            <w:szCs w:val="13"/>
            <w:lang w:val="en-GB"/>
          </w:rPr>
          <w:delText>Kallisto</w:delText>
        </w:r>
        <w:r w:rsidDel="001D0F64">
          <w:rPr>
            <w:rFonts w:ascii="Helvetica" w:hAnsi="Helvetica"/>
            <w:sz w:val="16"/>
            <w:szCs w:val="13"/>
            <w:lang w:val="en-GB"/>
          </w:rPr>
          <w:delText xml:space="preserve"> for the quantification are practically identical and are available in the Supplementary analysis 2. Also available in Supplementary analysis 2 are the performance results accounting for all the annotated genes, which again show no significance differe</w:delText>
        </w:r>
      </w:del>
      <w:del w:id="820" w:author="Unknown Author" w:date="2019-06-05T23:15:00Z">
        <w:r>
          <w:rPr>
            <w:rFonts w:ascii="Helvetica" w:hAnsi="Helvetica"/>
            <w:sz w:val="16"/>
            <w:szCs w:val="13"/>
            <w:lang w:val="en-GB"/>
          </w:rPr>
          <w:delText>nces.</w:delText>
        </w:r>
      </w:del>
    </w:p>
    <w:p w:rsidR="00A203D4" w:rsidDel="001D0F64" w:rsidRDefault="00A203D4">
      <w:pPr>
        <w:pStyle w:val="ParaNoInd"/>
        <w:rPr>
          <w:del w:id="821" w:author="Nicholas Schurch" w:date="2019-10-08T14:58:00Z"/>
          <w:rFonts w:ascii="Helvetica" w:hAnsi="Helvetica"/>
          <w:sz w:val="16"/>
          <w:szCs w:val="13"/>
          <w:lang w:val="en-GB"/>
        </w:rPr>
      </w:pPr>
    </w:p>
    <w:p w:rsidR="00A203D4" w:rsidRDefault="00A203D4">
      <w:pPr>
        <w:pStyle w:val="para-first"/>
        <w:pPrChange w:id="822" w:author="Nicholas Schurch" w:date="2019-10-08T14:58:00Z">
          <w:pPr>
            <w:pStyle w:val="ParaNoInd"/>
          </w:pPr>
        </w:pPrChange>
      </w:pPr>
    </w:p>
    <w:p w:rsidR="00A203D4" w:rsidRDefault="00A31C93">
      <w:pPr>
        <w:pStyle w:val="Heading2"/>
        <w:numPr>
          <w:ilvl w:val="1"/>
          <w:numId w:val="2"/>
        </w:numPr>
        <w:ind w:left="0"/>
        <w:rPr>
          <w:rFonts w:ascii="Helvetica" w:hAnsi="Helvetica"/>
          <w:lang w:val="en-GB"/>
        </w:rPr>
      </w:pPr>
      <w:r>
        <w:rPr>
          <w:rFonts w:ascii="Helvetica" w:hAnsi="Helvetica"/>
          <w:lang w:val="en-GB"/>
        </w:rPr>
        <w:t>Recapitulating published validated examples of DTU</w:t>
      </w:r>
    </w:p>
    <w:p w:rsidR="00A203D4" w:rsidDel="001D0F64" w:rsidRDefault="00A31C93">
      <w:pPr>
        <w:pStyle w:val="para-first"/>
        <w:rPr>
          <w:del w:id="823" w:author="Nicholas Schurch" w:date="2019-10-08T14:59:00Z"/>
        </w:rPr>
      </w:pPr>
      <w:r>
        <w:rPr>
          <w:rFonts w:ascii="Helvetica" w:hAnsi="Helvetica"/>
          <w:lang w:val="en-GB"/>
        </w:rPr>
        <w:t xml:space="preserve">After pre-filtering, </w:t>
      </w:r>
      <w:r>
        <w:fldChar w:fldCharType="begin"/>
      </w:r>
      <w:r>
        <w:instrText>ADDIN EN.CITE</w:instrText>
      </w:r>
      <w:r>
        <w:fldChar w:fldCharType="end"/>
      </w:r>
      <w:bookmarkStart w:id="824" w:name="__Fieldmark__12971_3434555421"/>
      <w:r>
        <w:fldChar w:fldCharType="begin"/>
      </w:r>
      <w:r>
        <w:rPr>
          <w:rFonts w:ascii="Helvetica" w:hAnsi="Helvetica"/>
        </w:rPr>
        <w:instrText>ADDIN EN.CITE.DATA</w:instrText>
      </w:r>
      <w:r>
        <w:rPr>
          <w:rFonts w:ascii="Helvetica" w:hAnsi="Helvetica"/>
        </w:rPr>
        <w:fldChar w:fldCharType="separate"/>
      </w:r>
      <w:bookmarkStart w:id="825" w:name="__Fieldmark__12992_3434555421"/>
      <w:bookmarkEnd w:id="824"/>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26" w:author="Unknown Author" w:date="2019-05-25T22:38:00Z">
        <w:r>
          <w:rPr>
            <w:rFonts w:ascii="Helvetica" w:hAnsi="Helvetica"/>
            <w:lang w:val="en-GB"/>
          </w:rPr>
          <w:t>3</w:t>
        </w:r>
      </w:ins>
      <w:del w:id="827" w:author="Unknown Author" w:date="2019-05-25T22:38:00Z">
        <w:r>
          <w:rPr>
            <w:rFonts w:ascii="Helvetica" w:hAnsi="Helvetica"/>
            <w:lang w:val="en-GB"/>
          </w:rPr>
          <w:delText>1</w:delText>
        </w:r>
      </w:del>
      <w:r>
        <w:rPr>
          <w:rFonts w:ascii="Helvetica" w:hAnsi="Helvetica"/>
          <w:lang w:val="en-GB"/>
        </w:rPr>
        <w:t>])</w:t>
      </w:r>
      <w:r>
        <w:fldChar w:fldCharType="end"/>
      </w:r>
      <w:bookmarkEnd w:id="825"/>
      <w:r>
        <w:rPr>
          <w:rFonts w:ascii="Helvetica" w:hAnsi="Helvetica"/>
          <w:lang w:val="en-GB"/>
        </w:rPr>
        <w:t xml:space="preserve"> tested 3098 </w:t>
      </w:r>
      <w:proofErr w:type="spellStart"/>
      <w:r>
        <w:rPr>
          <w:rFonts w:ascii="Helvetica" w:hAnsi="Helvetica"/>
          <w:lang w:val="en-GB"/>
        </w:rPr>
        <w:t>Ensembl</w:t>
      </w:r>
      <w:proofErr w:type="spellEnd"/>
      <w:r>
        <w:rPr>
          <w:rFonts w:ascii="Helvetica" w:hAnsi="Helvetica"/>
          <w:lang w:val="en-GB"/>
        </w:rPr>
        <w:t xml:space="preserve"> v60 genes for DTU by quantifying their isoform proportions with RAEM </w:t>
      </w:r>
      <w:r>
        <w:fldChar w:fldCharType="begin"/>
      </w:r>
      <w:r>
        <w:rPr>
          <w:rFonts w:ascii="Helvetica" w:hAnsi="Helvetica"/>
        </w:rPr>
        <w:instrText>ADDIN EN.CITE &lt;EndNote&gt;&lt;Cite&gt;&lt;Author&gt;Deng&lt;/Author&gt;&lt;Year&gt;2011&lt;/Year&gt;&lt;RecNum&gt;260&lt;/RecNum&gt;&lt;DisplayText&gt;[34]&lt;/DisplayText&gt;&lt;record&gt;&lt;rec-number&gt;260&lt;/rec-number&gt;&lt;foreign-keys&gt;&lt;key app="EN" db-id="xssft9txgdvp5dearv65fpw0azv5xwswd5fa" timestamp="1547117574"&gt;260&lt;/key&gt;&lt;/foreign-keys&gt;&lt;ref-type name="Journal Article"&gt;17&lt;/ref-type&gt;&lt;contributors&gt;&lt;authors&gt;&lt;author&gt;Deng, N; Puetter, A; Zhang, K; Johnson, K; Zhao, Z; Taylor, C; Flemington, E. K.; Zhu, D&lt;/author&gt;&lt;/authors&gt;&lt;/contributors&gt;&lt;titles&gt;&lt;title&gt;Isoform-level microRNA-155 target prediction using RNA-seq&lt;/title&gt;&lt;secondary-title&gt;Nucleic Acids Research&lt;/secondary-title&gt;&lt;/titles&gt;&lt;periodical&gt;&lt;full-title&gt;Nucleic acids research&lt;/full-title&gt;&lt;abbr-1&gt;Nucleic Acids Res&lt;/abbr-1&gt;&lt;/periodical&gt;&lt;pages&gt;e61&lt;/pages&gt;&lt;volume&gt;39&lt;/volume&gt;&lt;number&gt;9&lt;/number&gt;&lt;dates&gt;&lt;year&gt;2011&lt;/year&gt;&lt;/dates&gt;&lt;urls&gt;&lt;/urls&gt;&lt;electronic-resource-num&gt;10.1093/nar/gkr042&lt;/electronic-resource-num&gt;&lt;/record&gt;&lt;/Cite&gt;&lt;/EndNote&gt;</w:instrText>
      </w:r>
      <w:r>
        <w:rPr>
          <w:rFonts w:ascii="Helvetica" w:hAnsi="Helvetica"/>
        </w:rPr>
        <w:fldChar w:fldCharType="separate"/>
      </w:r>
      <w:bookmarkStart w:id="828" w:name="__Fieldmark__12999_3434555421"/>
      <w:r>
        <w:rPr>
          <w:rFonts w:ascii="Helvetica" w:hAnsi="Helvetica"/>
          <w:lang w:val="en-GB"/>
        </w:rPr>
        <w:t>[34]</w:t>
      </w:r>
      <w:r>
        <w:fldChar w:fldCharType="end"/>
      </w:r>
      <w:bookmarkEnd w:id="828"/>
      <w:r>
        <w:rPr>
          <w:rFonts w:ascii="Helvetica" w:hAnsi="Helvetica"/>
          <w:lang w:val="en-GB"/>
        </w:rPr>
        <w:t xml:space="preserve"> and using </w:t>
      </w:r>
      <w:proofErr w:type="spellStart"/>
      <w:r>
        <w:rPr>
          <w:rFonts w:ascii="Helvetica" w:hAnsi="Helvetica"/>
          <w:lang w:val="en-GB"/>
        </w:rPr>
        <w:t>Pearsons</w:t>
      </w:r>
      <w:proofErr w:type="spellEnd"/>
      <w:r>
        <w:rPr>
          <w:rFonts w:ascii="Helvetica" w:hAnsi="Helvetica"/>
          <w:lang w:val="en-GB"/>
        </w:rPr>
        <w:t xml:space="preserve"> Chi-squared test of independence with a FDR threshold of 5%. They identified 248 genes that were not differentially expressed but displayed significant DTU. Subsequently, they confirmed three of them with </w:t>
      </w:r>
      <w:proofErr w:type="spellStart"/>
      <w:r>
        <w:rPr>
          <w:rFonts w:ascii="Helvetica" w:hAnsi="Helvetica"/>
          <w:lang w:val="en-GB"/>
        </w:rPr>
        <w:t>qRT</w:t>
      </w:r>
      <w:proofErr w:type="spellEnd"/>
      <w:r>
        <w:rPr>
          <w:rFonts w:ascii="Helvetica" w:hAnsi="Helvetica"/>
          <w:lang w:val="en-GB"/>
        </w:rPr>
        <w:t xml:space="preserve">-PCR: TOM1L1 (ENSG00000141198), CMTM4 (ENSG00000183723), and PEX11B (ENSG00000131779). Table 1 shows the fraction of the 248 DTU genes identified in this study that were also called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as well as each tool’s verdict on each of the three validated genes. The genes reported as DTU by </w:t>
      </w:r>
      <w:r>
        <w:rPr>
          <w:rFonts w:ascii="Helvetica" w:hAnsi="Helvetica"/>
          <w:i/>
          <w:lang w:val="en-GB"/>
        </w:rPr>
        <w:t>RATs</w:t>
      </w:r>
      <w:r>
        <w:rPr>
          <w:rFonts w:ascii="Helvetica" w:hAnsi="Helvetica"/>
          <w:lang w:val="en-GB"/>
        </w:rPr>
        <w:t xml:space="preserve"> are listed in the Supplementary gene lists 1 and 2, respectively based on the </w:t>
      </w:r>
      <w:proofErr w:type="spellStart"/>
      <w:r>
        <w:rPr>
          <w:rFonts w:ascii="Helvetica" w:hAnsi="Helvetica"/>
          <w:lang w:val="en-GB"/>
        </w:rPr>
        <w:t>Ensembl</w:t>
      </w:r>
      <w:proofErr w:type="spellEnd"/>
      <w:r>
        <w:rPr>
          <w:rFonts w:ascii="Helvetica" w:hAnsi="Helvetica"/>
          <w:lang w:val="en-GB"/>
        </w:rPr>
        <w:t xml:space="preserve"> v60 and v87 human annotation.</w:t>
      </w:r>
    </w:p>
    <w:p w:rsidR="00A203D4" w:rsidRDefault="00A203D4">
      <w:pPr>
        <w:pStyle w:val="para-first"/>
        <w:rPr>
          <w:rFonts w:ascii="Helvetica" w:hAnsi="Helvetica"/>
          <w:lang w:val="en-GB"/>
        </w:rPr>
      </w:pPr>
    </w:p>
    <w:p w:rsidR="00A203D4" w:rsidRDefault="00A31C93">
      <w:pPr>
        <w:pStyle w:val="para-first"/>
        <w:spacing w:before="360" w:after="120"/>
      </w:pPr>
      <w:r>
        <w:rPr>
          <w:rFonts w:ascii="Helvetica" w:hAnsi="Helvetica"/>
          <w:b/>
          <w:lang w:val="en-GB"/>
        </w:rPr>
        <w:t xml:space="preserve">Table 1. </w:t>
      </w:r>
      <w:r>
        <w:rPr>
          <w:rFonts w:ascii="Helvetica" w:hAnsi="Helvetica"/>
          <w:lang w:val="en-GB"/>
        </w:rPr>
        <w:t xml:space="preserve">comparison of the results by </w:t>
      </w:r>
      <w:r>
        <w:fldChar w:fldCharType="begin"/>
      </w:r>
      <w:r>
        <w:instrText>ADDIN EN.CITE</w:instrText>
      </w:r>
      <w:r>
        <w:fldChar w:fldCharType="end"/>
      </w:r>
      <w:bookmarkStart w:id="829" w:name="__Fieldmark__13032_3434555421"/>
      <w:r>
        <w:fldChar w:fldCharType="begin"/>
      </w:r>
      <w:r>
        <w:rPr>
          <w:rFonts w:ascii="Helvetica" w:hAnsi="Helvetica"/>
        </w:rPr>
        <w:instrText>ADDIN EN.CITE.DATA</w:instrText>
      </w:r>
      <w:r>
        <w:rPr>
          <w:rFonts w:ascii="Helvetica" w:hAnsi="Helvetica"/>
        </w:rPr>
        <w:fldChar w:fldCharType="separate"/>
      </w:r>
      <w:bookmarkStart w:id="830" w:name="__Fieldmark__13053_3434555421"/>
      <w:bookmarkEnd w:id="829"/>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31" w:author="Unknown Author" w:date="2019-05-25T22:38:00Z">
        <w:r>
          <w:rPr>
            <w:rFonts w:ascii="Helvetica" w:hAnsi="Helvetica"/>
            <w:lang w:val="en-GB"/>
          </w:rPr>
          <w:t>3</w:t>
        </w:r>
      </w:ins>
      <w:del w:id="832" w:author="Unknown Author" w:date="2019-05-25T22:38:00Z">
        <w:r>
          <w:rPr>
            <w:rFonts w:ascii="Helvetica" w:hAnsi="Helvetica"/>
            <w:lang w:val="en-GB"/>
          </w:rPr>
          <w:delText>1</w:delText>
        </w:r>
      </w:del>
      <w:r>
        <w:rPr>
          <w:rFonts w:ascii="Helvetica" w:hAnsi="Helvetica"/>
          <w:lang w:val="en-GB"/>
        </w:rPr>
        <w:t>])</w:t>
      </w:r>
      <w:r>
        <w:fldChar w:fldCharType="end"/>
      </w:r>
      <w:bookmarkEnd w:id="830"/>
      <w:r>
        <w:rPr>
          <w:rFonts w:ascii="Helvetica" w:hAnsi="Helvetica"/>
          <w:lang w:val="en-GB"/>
        </w:rPr>
        <w:t xml:space="preserve"> against the results of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using the same data and annotation (</w:t>
      </w:r>
      <w:proofErr w:type="spellStart"/>
      <w:r>
        <w:rPr>
          <w:rFonts w:ascii="Helvetica" w:hAnsi="Helvetica"/>
          <w:lang w:val="en-GB"/>
        </w:rPr>
        <w:t>Ensembl</w:t>
      </w:r>
      <w:proofErr w:type="spellEnd"/>
      <w:r>
        <w:rPr>
          <w:rFonts w:ascii="Helvetica" w:hAnsi="Helvetica"/>
          <w:lang w:val="en-GB"/>
        </w:rPr>
        <w:t xml:space="preserve"> v60). The first column shows the fraction of the 248 genes that was recaptured by each method. For methods reporting at the transcript level, results were aggregated to the respective genes. The last three columns show whether the verdicts for each of the validated genes (DTU Yes/No).</w:t>
      </w:r>
    </w:p>
    <w:tbl>
      <w:tblPr>
        <w:tblW w:w="7115" w:type="dxa"/>
        <w:tblInd w:w="56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4"/>
        <w:gridCol w:w="2154"/>
        <w:gridCol w:w="991"/>
        <w:gridCol w:w="992"/>
        <w:gridCol w:w="994"/>
      </w:tblGrid>
      <w:tr w:rsidR="00A203D4">
        <w:trPr>
          <w:trHeight w:val="297"/>
        </w:trPr>
        <w:tc>
          <w:tcPr>
            <w:tcW w:w="1984"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2154" w:type="dxa"/>
            <w:tcBorders>
              <w:top w:val="single" w:sz="4" w:space="0" w:color="000000"/>
              <w:bottom w:val="single" w:sz="4" w:space="0" w:color="000000"/>
            </w:tcBorders>
            <w:shd w:val="clear" w:color="auto" w:fill="auto"/>
          </w:tcPr>
          <w:p w:rsidR="00A203D4" w:rsidRDefault="00A31C93">
            <w:pPr>
              <w:spacing w:line="240" w:lineRule="auto"/>
              <w:jc w:val="both"/>
            </w:pPr>
            <w:r>
              <w:rPr>
                <w:rFonts w:ascii="Helvetica" w:hAnsi="Helvetica"/>
                <w:color w:val="000000"/>
                <w:sz w:val="18"/>
                <w:szCs w:val="18"/>
                <w:lang w:eastAsia="en-GB"/>
              </w:rPr>
              <w:t xml:space="preserve">Deng et. al. (2013) </w:t>
            </w:r>
            <w:r>
              <w:fldChar w:fldCharType="begin"/>
            </w:r>
            <w:r>
              <w:instrText>ADDIN EN.CITE</w:instrText>
            </w:r>
            <w:r>
              <w:fldChar w:fldCharType="end"/>
            </w:r>
            <w:bookmarkStart w:id="833" w:name="__Fieldmark__13078_3434555421"/>
            <w:r>
              <w:fldChar w:fldCharType="begin"/>
            </w:r>
            <w:r>
              <w:rPr>
                <w:rFonts w:ascii="Helvetica" w:hAnsi="Helvetica"/>
                <w:sz w:val="18"/>
                <w:szCs w:val="18"/>
              </w:rPr>
              <w:instrText>ADDIN EN.CITE.DATA</w:instrText>
            </w:r>
            <w:r>
              <w:rPr>
                <w:rFonts w:ascii="Helvetica" w:hAnsi="Helvetica"/>
                <w:sz w:val="18"/>
                <w:szCs w:val="18"/>
              </w:rPr>
              <w:fldChar w:fldCharType="separate"/>
            </w:r>
            <w:bookmarkStart w:id="834" w:name="__Fieldmark__13083_3434555421"/>
            <w:bookmarkEnd w:id="833"/>
            <w:r>
              <w:rPr>
                <w:rFonts w:ascii="Helvetica" w:hAnsi="Helvetica"/>
                <w:color w:val="000000"/>
                <w:sz w:val="18"/>
                <w:szCs w:val="18"/>
                <w:lang w:eastAsia="en-GB"/>
              </w:rPr>
              <w:t>[3</w:t>
            </w:r>
            <w:ins w:id="835" w:author="Froussios,Kimon" w:date="2019-10-10T14:39:00Z">
              <w:r w:rsidR="008E40B3">
                <w:rPr>
                  <w:rFonts w:ascii="Helvetica" w:hAnsi="Helvetica"/>
                  <w:color w:val="000000"/>
                  <w:sz w:val="18"/>
                  <w:szCs w:val="18"/>
                  <w:lang w:eastAsia="en-GB"/>
                </w:rPr>
                <w:t>3</w:t>
              </w:r>
            </w:ins>
            <w:del w:id="836" w:author="Froussios,Kimon" w:date="2019-10-10T14:39:00Z">
              <w:r w:rsidDel="008E40B3">
                <w:rPr>
                  <w:rFonts w:ascii="Helvetica" w:hAnsi="Helvetica"/>
                  <w:color w:val="000000"/>
                  <w:sz w:val="18"/>
                  <w:szCs w:val="18"/>
                  <w:lang w:eastAsia="en-GB"/>
                </w:rPr>
                <w:delText>1</w:delText>
              </w:r>
            </w:del>
            <w:r>
              <w:rPr>
                <w:rFonts w:ascii="Helvetica" w:hAnsi="Helvetica"/>
                <w:color w:val="000000"/>
                <w:sz w:val="18"/>
                <w:szCs w:val="18"/>
                <w:lang w:eastAsia="en-GB"/>
              </w:rPr>
              <w:t>]</w:t>
            </w:r>
            <w:r>
              <w:fldChar w:fldCharType="end"/>
            </w:r>
            <w:bookmarkEnd w:id="834"/>
          </w:p>
        </w:tc>
        <w:tc>
          <w:tcPr>
            <w:tcW w:w="991"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TOM1L1</w:t>
            </w:r>
          </w:p>
        </w:tc>
        <w:tc>
          <w:tcPr>
            <w:tcW w:w="992"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CMTM4</w:t>
            </w:r>
          </w:p>
        </w:tc>
        <w:tc>
          <w:tcPr>
            <w:tcW w:w="994"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PEX11B</w:t>
            </w:r>
          </w:p>
        </w:tc>
      </w:tr>
      <w:tr w:rsidR="00A203D4">
        <w:trPr>
          <w:trHeight w:val="48"/>
        </w:trPr>
        <w:tc>
          <w:tcPr>
            <w:tcW w:w="1984"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2154" w:type="dxa"/>
            <w:tcBorders>
              <w:top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48"/>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215"/>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0.17</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r>
      <w:tr w:rsidR="00A203D4">
        <w:trPr>
          <w:trHeight w:val="196"/>
        </w:trPr>
        <w:tc>
          <w:tcPr>
            <w:tcW w:w="1984"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2154" w:type="dxa"/>
            <w:tcBorders>
              <w:bottom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0.26</w:t>
            </w:r>
          </w:p>
        </w:tc>
        <w:tc>
          <w:tcPr>
            <w:tcW w:w="99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None of the three tools recapitulated the reported 248 genes well, with the highest fraction of 26% achieved by </w:t>
      </w:r>
      <w:proofErr w:type="spellStart"/>
      <w:r>
        <w:rPr>
          <w:rFonts w:ascii="Helvetica" w:hAnsi="Helvetica"/>
          <w:i/>
          <w:sz w:val="16"/>
          <w:szCs w:val="16"/>
        </w:rPr>
        <w:t>DRIMSeq</w:t>
      </w:r>
      <w:proofErr w:type="spellEnd"/>
      <w:r>
        <w:rPr>
          <w:rFonts w:ascii="Helvetica" w:hAnsi="Helvetica"/>
          <w:sz w:val="16"/>
          <w:szCs w:val="16"/>
        </w:rPr>
        <w:t xml:space="preserve"> possibly due to a tendency to over-predict (see next section). Of the three validated genes, only CMTM4 is reported by all methods, and only </w:t>
      </w:r>
      <w:r>
        <w:rPr>
          <w:rFonts w:ascii="Helvetica" w:hAnsi="Helvetica"/>
          <w:i/>
          <w:sz w:val="16"/>
          <w:szCs w:val="16"/>
        </w:rPr>
        <w:t>SUPPA2</w:t>
      </w:r>
      <w:r>
        <w:rPr>
          <w:rFonts w:ascii="Helvetica" w:hAnsi="Helvetica"/>
          <w:sz w:val="16"/>
          <w:szCs w:val="16"/>
        </w:rPr>
        <w:t xml:space="preserve"> reports all three genes. Although the rejection of TOM1L1 and PEX11B by </w:t>
      </w:r>
      <w:proofErr w:type="spellStart"/>
      <w:r>
        <w:rPr>
          <w:rFonts w:ascii="Helvetica" w:hAnsi="Helvetica"/>
          <w:i/>
          <w:sz w:val="16"/>
          <w:szCs w:val="16"/>
        </w:rPr>
        <w:t>DRIMSeq</w:t>
      </w:r>
      <w:proofErr w:type="spellEnd"/>
      <w:r>
        <w:rPr>
          <w:rFonts w:ascii="Helvetica" w:hAnsi="Helvetica"/>
          <w:sz w:val="16"/>
          <w:szCs w:val="16"/>
        </w:rPr>
        <w:t xml:space="preserve"> was due to poor statistical significance, </w:t>
      </w:r>
      <w:r>
        <w:rPr>
          <w:rFonts w:ascii="Helvetica" w:hAnsi="Helvetica"/>
          <w:i/>
          <w:sz w:val="16"/>
          <w:szCs w:val="16"/>
        </w:rPr>
        <w:t>RATs</w:t>
      </w:r>
      <w:r>
        <w:rPr>
          <w:rFonts w:ascii="Helvetica" w:hAnsi="Helvetica"/>
          <w:sz w:val="16"/>
          <w:szCs w:val="16"/>
        </w:rPr>
        <w:t xml:space="preserve"> reported that the changes found were both statistically significant and of sufficient effect size. Instead, </w:t>
      </w:r>
      <w:r>
        <w:rPr>
          <w:rFonts w:ascii="Helvetica" w:hAnsi="Helvetica"/>
          <w:i/>
          <w:sz w:val="16"/>
          <w:szCs w:val="16"/>
        </w:rPr>
        <w:t>RATs</w:t>
      </w:r>
      <w:r>
        <w:rPr>
          <w:rFonts w:ascii="Helvetica" w:hAnsi="Helvetica"/>
          <w:sz w:val="16"/>
          <w:szCs w:val="16"/>
        </w:rPr>
        <w:t xml:space="preserve"> rejected the genes on the grounds of poor reproducibility (see section 2.1).</w:t>
      </w:r>
    </w:p>
    <w:p w:rsidR="00A203D4" w:rsidRDefault="00A31C93">
      <w:pPr>
        <w:jc w:val="both"/>
        <w:rPr>
          <w:rFonts w:ascii="Helvetica" w:hAnsi="Helvetica"/>
          <w:sz w:val="16"/>
          <w:szCs w:val="16"/>
        </w:rPr>
      </w:pPr>
      <w:r>
        <w:rPr>
          <w:rFonts w:ascii="Helvetica" w:hAnsi="Helvetica"/>
          <w:sz w:val="16"/>
          <w:szCs w:val="16"/>
        </w:rPr>
        <w:t xml:space="preserve">   </w:t>
      </w:r>
    </w:p>
    <w:p w:rsidR="00A203D4" w:rsidRDefault="00A31C93">
      <w:pPr>
        <w:jc w:val="both"/>
      </w:pPr>
      <w:r>
        <w:rPr>
          <w:rFonts w:ascii="Helvetica" w:hAnsi="Helvetica"/>
          <w:sz w:val="16"/>
          <w:szCs w:val="16"/>
        </w:rPr>
        <w:lastRenderedPageBreak/>
        <w:t xml:space="preserve">There have been extensive changes in the human transcriptome annotation since </w:t>
      </w:r>
      <w:proofErr w:type="spellStart"/>
      <w:r>
        <w:rPr>
          <w:rFonts w:ascii="Helvetica" w:hAnsi="Helvetica"/>
          <w:sz w:val="16"/>
          <w:szCs w:val="16"/>
        </w:rPr>
        <w:t>Ensembl</w:t>
      </w:r>
      <w:proofErr w:type="spellEnd"/>
      <w:r>
        <w:rPr>
          <w:rFonts w:ascii="Helvetica" w:hAnsi="Helvetica"/>
          <w:sz w:val="16"/>
          <w:szCs w:val="16"/>
        </w:rPr>
        <w:t xml:space="preserve"> v60. We hypothesized that these changes could have a significant impact on the set of genes identified in </w:t>
      </w:r>
      <w:r>
        <w:fldChar w:fldCharType="begin"/>
      </w:r>
      <w:r>
        <w:instrText>ADDIN EN.CITE</w:instrText>
      </w:r>
      <w:r>
        <w:fldChar w:fldCharType="end"/>
      </w:r>
      <w:bookmarkStart w:id="837" w:name="__Fieldmark__1319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38" w:name="__Fieldmark__13220_3434555421"/>
      <w:bookmarkEnd w:id="837"/>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839" w:author="Unknown Author" w:date="2019-05-25T22:38:00Z">
        <w:r>
          <w:rPr>
            <w:rFonts w:ascii="Helvetica" w:hAnsi="Helvetica"/>
            <w:sz w:val="16"/>
            <w:szCs w:val="16"/>
          </w:rPr>
          <w:t>3</w:t>
        </w:r>
      </w:ins>
      <w:del w:id="840"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38"/>
      <w:r>
        <w:rPr>
          <w:rFonts w:ascii="Helvetica" w:hAnsi="Helvetica"/>
          <w:sz w:val="16"/>
          <w:szCs w:val="16"/>
        </w:rPr>
        <w:t xml:space="preserve">. Table 2 shows that in addition to the new genome assembly, the human transcriptome complexity has increased significantly from </w:t>
      </w:r>
      <w:proofErr w:type="spellStart"/>
      <w:r>
        <w:rPr>
          <w:rFonts w:ascii="Helvetica" w:hAnsi="Helvetica"/>
          <w:sz w:val="16"/>
          <w:szCs w:val="16"/>
        </w:rPr>
        <w:t>Ensembl</w:t>
      </w:r>
      <w:proofErr w:type="spellEnd"/>
      <w:r>
        <w:rPr>
          <w:rFonts w:ascii="Helvetica" w:hAnsi="Helvetica"/>
          <w:sz w:val="16"/>
          <w:szCs w:val="16"/>
        </w:rPr>
        <w:t xml:space="preserve"> v60 to the more recent v87. Changing the version of the human annotation from </w:t>
      </w:r>
      <w:proofErr w:type="spellStart"/>
      <w:r>
        <w:rPr>
          <w:rFonts w:ascii="Helvetica" w:hAnsi="Helvetica"/>
          <w:sz w:val="16"/>
          <w:szCs w:val="16"/>
        </w:rPr>
        <w:t>Ensembl</w:t>
      </w:r>
      <w:proofErr w:type="spellEnd"/>
      <w:r>
        <w:rPr>
          <w:rFonts w:ascii="Helvetica" w:hAnsi="Helvetica"/>
          <w:sz w:val="16"/>
          <w:szCs w:val="16"/>
        </w:rPr>
        <w:t xml:space="preserve"> v60 to v87 removes 10,253 gene IDs and adds 15,839 new ones. Re-quantifying the RNA-</w:t>
      </w:r>
      <w:proofErr w:type="spellStart"/>
      <w:r>
        <w:rPr>
          <w:rFonts w:ascii="Helvetica" w:hAnsi="Helvetica"/>
          <w:sz w:val="16"/>
          <w:szCs w:val="16"/>
        </w:rPr>
        <w:t>seq</w:t>
      </w:r>
      <w:proofErr w:type="spellEnd"/>
      <w:r>
        <w:rPr>
          <w:rFonts w:ascii="Helvetica" w:hAnsi="Helvetica"/>
          <w:sz w:val="16"/>
          <w:szCs w:val="16"/>
        </w:rPr>
        <w:t xml:space="preserve"> data with the updated annotation and re-calling DTU resulted in similarly poor overlap between the tools’ results and the original report (Supplementary analysis 3). Of the three validated genes, TOM1L1 was unanimously rejected by all methods, CMTM4 remained unanimously reported as DTU, and PEX11B was reported as DTU by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but not by </w:t>
      </w:r>
      <w:proofErr w:type="spellStart"/>
      <w:r>
        <w:rPr>
          <w:rFonts w:ascii="Helvetica" w:hAnsi="Helvetica"/>
          <w:i/>
          <w:sz w:val="16"/>
          <w:szCs w:val="16"/>
        </w:rPr>
        <w:t>DRIMSeq</w:t>
      </w:r>
      <w:proofErr w:type="spellEnd"/>
      <w:r>
        <w:rPr>
          <w:rFonts w:ascii="Helvetica" w:hAnsi="Helvetica"/>
          <w:sz w:val="16"/>
          <w:szCs w:val="16"/>
        </w:rPr>
        <w:t xml:space="preserve">. </w:t>
      </w:r>
    </w:p>
    <w:p w:rsidR="00A203D4" w:rsidRDefault="00A203D4">
      <w:pPr>
        <w:jc w:val="both"/>
        <w:rPr>
          <w:rFonts w:ascii="Helvetica" w:hAnsi="Helvetica"/>
          <w:sz w:val="20"/>
          <w:szCs w:val="16"/>
        </w:rPr>
      </w:pPr>
    </w:p>
    <w:p w:rsidR="00A203D4" w:rsidRDefault="00A31C93">
      <w:pPr>
        <w:spacing w:before="360" w:after="120"/>
        <w:jc w:val="both"/>
      </w:pPr>
      <w:r>
        <w:rPr>
          <w:rFonts w:ascii="Helvetica" w:hAnsi="Helvetica"/>
          <w:b/>
          <w:sz w:val="16"/>
        </w:rPr>
        <w:t>Table 2.</w:t>
      </w:r>
      <w:r>
        <w:rPr>
          <w:rFonts w:ascii="Helvetica" w:hAnsi="Helvetica"/>
          <w:sz w:val="16"/>
        </w:rPr>
        <w:t xml:space="preserve"> Expansion of the human annotation between </w:t>
      </w:r>
      <w:proofErr w:type="spellStart"/>
      <w:r>
        <w:rPr>
          <w:rFonts w:ascii="Helvetica" w:hAnsi="Helvetica"/>
          <w:sz w:val="16"/>
        </w:rPr>
        <w:t>Ensembl</w:t>
      </w:r>
      <w:proofErr w:type="spellEnd"/>
      <w:r>
        <w:rPr>
          <w:rFonts w:ascii="Helvetica" w:hAnsi="Helvetica"/>
          <w:sz w:val="16"/>
        </w:rPr>
        <w:t xml:space="preserve"> v60 and v87. In total, the later annotation contains 25% more transcript models. The three genes identified by </w:t>
      </w:r>
      <w:r>
        <w:fldChar w:fldCharType="begin"/>
      </w:r>
      <w:r>
        <w:instrText>ADDIN EN.CITE</w:instrText>
      </w:r>
      <w:r>
        <w:fldChar w:fldCharType="end"/>
      </w:r>
      <w:bookmarkStart w:id="841" w:name="__Fieldmark__13249_3434555421"/>
      <w:r>
        <w:fldChar w:fldCharType="begin"/>
      </w:r>
      <w:r>
        <w:rPr>
          <w:rFonts w:ascii="Helvetica" w:hAnsi="Helvetica"/>
          <w:sz w:val="16"/>
        </w:rPr>
        <w:instrText>ADDIN EN.CITE.DATA</w:instrText>
      </w:r>
      <w:r>
        <w:rPr>
          <w:rFonts w:ascii="Helvetica" w:hAnsi="Helvetica"/>
          <w:sz w:val="16"/>
        </w:rPr>
        <w:fldChar w:fldCharType="separate"/>
      </w:r>
      <w:bookmarkStart w:id="842" w:name="__Fieldmark__13270_3434555421"/>
      <w:bookmarkEnd w:id="841"/>
      <w:r>
        <w:rPr>
          <w:rFonts w:ascii="Helvetica" w:hAnsi="Helvetica"/>
          <w:sz w:val="16"/>
        </w:rPr>
        <w:t>Deng</w:t>
      </w:r>
      <w:r>
        <w:rPr>
          <w:rFonts w:ascii="Helvetica" w:hAnsi="Helvetica"/>
          <w:i/>
          <w:sz w:val="16"/>
        </w:rPr>
        <w:t xml:space="preserve"> et. al.</w:t>
      </w:r>
      <w:r>
        <w:rPr>
          <w:rFonts w:ascii="Helvetica" w:hAnsi="Helvetica"/>
          <w:sz w:val="16"/>
        </w:rPr>
        <w:t xml:space="preserve"> (2013, [3</w:t>
      </w:r>
      <w:ins w:id="843" w:author="Unknown Author" w:date="2019-05-25T22:38:00Z">
        <w:r>
          <w:rPr>
            <w:rFonts w:ascii="Helvetica" w:hAnsi="Helvetica"/>
            <w:sz w:val="16"/>
          </w:rPr>
          <w:t>3</w:t>
        </w:r>
      </w:ins>
      <w:del w:id="844" w:author="Unknown Author" w:date="2019-05-25T22:38:00Z">
        <w:r>
          <w:rPr>
            <w:rFonts w:ascii="Helvetica" w:hAnsi="Helvetica"/>
            <w:sz w:val="16"/>
          </w:rPr>
          <w:delText>1</w:delText>
        </w:r>
      </w:del>
      <w:r>
        <w:rPr>
          <w:rFonts w:ascii="Helvetica" w:hAnsi="Helvetica"/>
          <w:sz w:val="16"/>
        </w:rPr>
        <w:t>])</w:t>
      </w:r>
      <w:r>
        <w:fldChar w:fldCharType="end"/>
      </w:r>
      <w:bookmarkEnd w:id="842"/>
      <w:r>
        <w:rPr>
          <w:rFonts w:ascii="Helvetica" w:hAnsi="Helvetica"/>
          <w:sz w:val="16"/>
        </w:rPr>
        <w:t>, TOM1L1, CMTM4 and PEX11B, have all acquired additional isoform models.</w:t>
      </w:r>
    </w:p>
    <w:tbl>
      <w:tblPr>
        <w:tblW w:w="6209" w:type="dxa"/>
        <w:tblInd w:w="851" w:type="dxa"/>
        <w:tblBorders>
          <w:top w:val="single" w:sz="4" w:space="0" w:color="000000"/>
        </w:tblBorders>
        <w:tblLook w:val="0000" w:firstRow="0" w:lastRow="0" w:firstColumn="0" w:lastColumn="0" w:noHBand="0" w:noVBand="0"/>
      </w:tblPr>
      <w:tblGrid>
        <w:gridCol w:w="2193"/>
        <w:gridCol w:w="957"/>
        <w:gridCol w:w="989"/>
        <w:gridCol w:w="983"/>
        <w:gridCol w:w="865"/>
        <w:gridCol w:w="222"/>
      </w:tblGrid>
      <w:tr w:rsidR="00A203D4">
        <w:trPr>
          <w:trHeight w:val="245"/>
        </w:trPr>
        <w:tc>
          <w:tcPr>
            <w:tcW w:w="2268" w:type="dxa"/>
            <w:vMerge w:val="restart"/>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Human Annotation</w:t>
            </w:r>
          </w:p>
        </w:tc>
        <w:tc>
          <w:tcPr>
            <w:tcW w:w="3827" w:type="dxa"/>
            <w:gridSpan w:val="4"/>
            <w:tcBorders>
              <w:top w:val="single" w:sz="4" w:space="0" w:color="000000"/>
            </w:tcBorders>
            <w:shd w:val="clear" w:color="auto" w:fill="auto"/>
            <w:vAlign w:val="center"/>
          </w:tcPr>
          <w:p w:rsidR="00A203D4" w:rsidRDefault="00A31C93">
            <w:pPr>
              <w:rPr>
                <w:rFonts w:ascii="Helvetica" w:hAnsi="Helvetica"/>
                <w:sz w:val="18"/>
              </w:rPr>
            </w:pPr>
            <w:r>
              <w:rPr>
                <w:rFonts w:ascii="Helvetica" w:hAnsi="Helvetica"/>
                <w:sz w:val="18"/>
              </w:rPr>
              <w:t>Number of transcripts</w:t>
            </w:r>
          </w:p>
        </w:tc>
        <w:tc>
          <w:tcPr>
            <w:tcW w:w="114" w:type="dxa"/>
            <w:shd w:val="clear" w:color="auto" w:fill="auto"/>
          </w:tcPr>
          <w:p w:rsidR="00A203D4" w:rsidRDefault="00A203D4"/>
        </w:tc>
      </w:tr>
      <w:tr w:rsidR="00A203D4">
        <w:trPr>
          <w:trHeight w:val="203"/>
        </w:trPr>
        <w:tc>
          <w:tcPr>
            <w:tcW w:w="2268" w:type="dxa"/>
            <w:vMerge/>
            <w:tcBorders>
              <w:top w:val="single" w:sz="4" w:space="0" w:color="000000"/>
            </w:tcBorders>
            <w:shd w:val="clear" w:color="auto" w:fill="auto"/>
            <w:vAlign w:val="center"/>
          </w:tcPr>
          <w:p w:rsidR="00A203D4" w:rsidRDefault="00A203D4"/>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Total</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TOM1L1</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CMTM4</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PEX11B</w:t>
            </w:r>
          </w:p>
        </w:tc>
      </w:tr>
      <w:tr w:rsidR="00A203D4">
        <w:trPr>
          <w:trHeight w:val="207"/>
        </w:trPr>
        <w:tc>
          <w:tcPr>
            <w:tcW w:w="2268" w:type="dxa"/>
            <w:tcBorders>
              <w:top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v60 / GRCh37</w:t>
            </w:r>
          </w:p>
        </w:tc>
        <w:tc>
          <w:tcPr>
            <w:tcW w:w="963"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157,480</w:t>
            </w:r>
          </w:p>
        </w:tc>
        <w:tc>
          <w:tcPr>
            <w:tcW w:w="994"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 xml:space="preserve"> 2</w:t>
            </w:r>
          </w:p>
        </w:tc>
        <w:tc>
          <w:tcPr>
            <w:tcW w:w="992"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c>
          <w:tcPr>
            <w:tcW w:w="992" w:type="dxa"/>
            <w:gridSpan w:val="2"/>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r>
      <w:tr w:rsidR="00A203D4">
        <w:trPr>
          <w:trHeight w:val="222"/>
        </w:trPr>
        <w:tc>
          <w:tcPr>
            <w:tcW w:w="2268" w:type="dxa"/>
            <w:tcBorders>
              <w:bottom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v87 / GRCh38</w:t>
            </w:r>
          </w:p>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198,002</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23</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5</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3</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isoform abundances in Figure </w:t>
      </w:r>
      <w:del w:id="845" w:author="Unknown Author" w:date="2019-06-09T19:13:00Z">
        <w:r>
          <w:rPr>
            <w:rFonts w:ascii="Helvetica" w:hAnsi="Helvetica"/>
            <w:sz w:val="16"/>
            <w:szCs w:val="16"/>
          </w:rPr>
          <w:delText>4</w:delText>
        </w:r>
      </w:del>
      <w:ins w:id="846" w:author="Unknown Author" w:date="2019-06-09T19:13:00Z">
        <w:r>
          <w:rPr>
            <w:rFonts w:ascii="Helvetica" w:hAnsi="Helvetica"/>
            <w:sz w:val="16"/>
            <w:szCs w:val="16"/>
          </w:rPr>
          <w:t>5</w:t>
        </w:r>
      </w:ins>
      <w:r>
        <w:rPr>
          <w:rFonts w:ascii="Helvetica" w:hAnsi="Helvetica"/>
          <w:sz w:val="16"/>
          <w:szCs w:val="16"/>
        </w:rPr>
        <w:t xml:space="preserve"> reveal that all three genes showed plausible shifts in relative isoform abundance with the </w:t>
      </w:r>
      <w:proofErr w:type="spellStart"/>
      <w:r>
        <w:rPr>
          <w:rFonts w:ascii="Helvetica" w:hAnsi="Helvetica"/>
          <w:sz w:val="16"/>
          <w:szCs w:val="16"/>
        </w:rPr>
        <w:t>Ensembl</w:t>
      </w:r>
      <w:proofErr w:type="spellEnd"/>
      <w:r>
        <w:rPr>
          <w:rFonts w:ascii="Helvetica" w:hAnsi="Helvetica"/>
          <w:sz w:val="16"/>
          <w:szCs w:val="16"/>
        </w:rPr>
        <w:t xml:space="preserve"> v60 quantifications, but only PEX11B showed the same shift with </w:t>
      </w:r>
      <w:proofErr w:type="spellStart"/>
      <w:r>
        <w:rPr>
          <w:rFonts w:ascii="Helvetica" w:hAnsi="Helvetica"/>
          <w:sz w:val="16"/>
          <w:szCs w:val="16"/>
        </w:rPr>
        <w:t>Ensembl</w:t>
      </w:r>
      <w:proofErr w:type="spellEnd"/>
      <w:r>
        <w:rPr>
          <w:rFonts w:ascii="Helvetica" w:hAnsi="Helvetica"/>
          <w:sz w:val="16"/>
          <w:szCs w:val="16"/>
        </w:rPr>
        <w:t xml:space="preserve"> v87. Instead, TOM1L1 showed no significant changes in any of its 23 isoforms and the primary isoform in the Control samples changed from isoform 2 (ENST00000445275) to isoform 1 (ENST00000348161). CMTM4 shows a similar abundance shift with v87 as it did with v60, but the isoforms implicated changed from isoforms 1 (ENST00000330687) and 2 (ENST00000394106) to isoforms 1 and 5 (ENST00000581487). These changes of context raised questions about the </w:t>
      </w:r>
      <w:proofErr w:type="spellStart"/>
      <w:r>
        <w:rPr>
          <w:rFonts w:ascii="Helvetica" w:hAnsi="Helvetica"/>
          <w:sz w:val="16"/>
          <w:szCs w:val="16"/>
        </w:rPr>
        <w:t>qRT</w:t>
      </w:r>
      <w:proofErr w:type="spellEnd"/>
      <w:r>
        <w:rPr>
          <w:rFonts w:ascii="Helvetica" w:hAnsi="Helvetica"/>
          <w:sz w:val="16"/>
          <w:szCs w:val="16"/>
        </w:rPr>
        <w:t xml:space="preserve">-PCR validation performed in the original analysis of the data </w:t>
      </w:r>
      <w:r>
        <w:fldChar w:fldCharType="begin"/>
      </w:r>
      <w:r>
        <w:instrText>ADDIN EN.CITE</w:instrText>
      </w:r>
      <w:r>
        <w:fldChar w:fldCharType="end"/>
      </w:r>
      <w:bookmarkStart w:id="847" w:name="__Fieldmark__13344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48" w:name="__Fieldmark__13361_3434555421"/>
      <w:bookmarkEnd w:id="847"/>
      <w:r>
        <w:rPr>
          <w:rFonts w:ascii="Helvetica" w:hAnsi="Helvetica"/>
          <w:sz w:val="16"/>
          <w:szCs w:val="16"/>
        </w:rPr>
        <w:t>[3</w:t>
      </w:r>
      <w:ins w:id="849" w:author="Unknown Author" w:date="2019-05-25T22:38:00Z">
        <w:r>
          <w:rPr>
            <w:rFonts w:ascii="Helvetica" w:hAnsi="Helvetica"/>
            <w:sz w:val="16"/>
            <w:szCs w:val="16"/>
          </w:rPr>
          <w:t>3</w:t>
        </w:r>
      </w:ins>
      <w:del w:id="850"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48"/>
      <w:r>
        <w:rPr>
          <w:rFonts w:ascii="Helvetica" w:hAnsi="Helvetica"/>
          <w:sz w:val="16"/>
          <w:szCs w:val="16"/>
        </w:rPr>
        <w:t xml:space="preserve">. Indeed, when the reported </w:t>
      </w:r>
      <w:proofErr w:type="spellStart"/>
      <w:r>
        <w:rPr>
          <w:rFonts w:ascii="Helvetica" w:hAnsi="Helvetica"/>
          <w:sz w:val="16"/>
          <w:szCs w:val="16"/>
        </w:rPr>
        <w:t>qRT</w:t>
      </w:r>
      <w:proofErr w:type="spellEnd"/>
      <w:r>
        <w:rPr>
          <w:rFonts w:ascii="Helvetica" w:hAnsi="Helvetica"/>
          <w:sz w:val="16"/>
          <w:szCs w:val="16"/>
        </w:rPr>
        <w:t xml:space="preserve">-PCR primers were aligned to the </w:t>
      </w:r>
      <w:proofErr w:type="spellStart"/>
      <w:r>
        <w:rPr>
          <w:rFonts w:ascii="Helvetica" w:hAnsi="Helvetica"/>
          <w:sz w:val="16"/>
          <w:szCs w:val="16"/>
        </w:rPr>
        <w:t>Ensembl</w:t>
      </w:r>
      <w:proofErr w:type="spellEnd"/>
      <w:r>
        <w:rPr>
          <w:rFonts w:ascii="Helvetica" w:hAnsi="Helvetica"/>
          <w:sz w:val="16"/>
          <w:szCs w:val="16"/>
        </w:rPr>
        <w:t xml:space="preserve"> v87 sequence and annotation (</w:t>
      </w:r>
      <w:ins w:id="851" w:author="Unknown Author" w:date="2019-06-09T19:14:00Z">
        <w:r>
          <w:rPr>
            <w:rFonts w:ascii="Helvetica" w:hAnsi="Helvetica"/>
            <w:sz w:val="16"/>
            <w:szCs w:val="16"/>
          </w:rPr>
          <w:t>Extended Data 6</w:t>
        </w:r>
      </w:ins>
      <w:del w:id="852" w:author="Unknown Author" w:date="2019-06-09T19:14:00Z">
        <w:r>
          <w:rPr>
            <w:rFonts w:ascii="Helvetica" w:hAnsi="Helvetica"/>
            <w:sz w:val="16"/>
            <w:szCs w:val="16"/>
          </w:rPr>
          <w:delText>Supplementary Figure 1</w:delText>
        </w:r>
      </w:del>
      <w:r>
        <w:rPr>
          <w:rFonts w:ascii="Helvetica" w:hAnsi="Helvetica"/>
          <w:sz w:val="16"/>
          <w:szCs w:val="16"/>
        </w:rPr>
        <w:t xml:space="preserve">), only the primers for PEX11B yielded the same </w:t>
      </w:r>
      <w:del w:id="853" w:author="Nicholas Schurch" w:date="2019-10-08T15:00:00Z">
        <w:r w:rsidDel="001D0F64">
          <w:rPr>
            <w:rFonts w:ascii="Helvetica" w:hAnsi="Helvetica"/>
            <w:sz w:val="16"/>
            <w:szCs w:val="16"/>
          </w:rPr>
          <w:delText xml:space="preserve">conclusion </w:delText>
        </w:r>
      </w:del>
      <w:ins w:id="854" w:author="Nicholas Schurch" w:date="2019-10-08T15:00:00Z">
        <w:r w:rsidR="001D0F64">
          <w:rPr>
            <w:rFonts w:ascii="Helvetica" w:hAnsi="Helvetica"/>
            <w:sz w:val="16"/>
            <w:szCs w:val="16"/>
          </w:rPr>
          <w:t xml:space="preserve">result </w:t>
        </w:r>
      </w:ins>
      <w:r>
        <w:rPr>
          <w:rFonts w:ascii="Helvetica" w:hAnsi="Helvetica"/>
          <w:sz w:val="16"/>
          <w:szCs w:val="16"/>
        </w:rPr>
        <w:t xml:space="preserve">as </w:t>
      </w:r>
      <w:del w:id="855" w:author="Nicholas Schurch" w:date="2019-10-08T15:00:00Z">
        <w:r w:rsidDel="001D0F64">
          <w:rPr>
            <w:rFonts w:ascii="Helvetica" w:hAnsi="Helvetica"/>
            <w:sz w:val="16"/>
            <w:szCs w:val="16"/>
          </w:rPr>
          <w:delText xml:space="preserve">with </w:delText>
        </w:r>
      </w:del>
      <w:ins w:id="856" w:author="Nicholas Schurch" w:date="2019-10-08T15:00:00Z">
        <w:r w:rsidR="001D0F64">
          <w:rPr>
            <w:rFonts w:ascii="Helvetica" w:hAnsi="Helvetica"/>
            <w:sz w:val="16"/>
            <w:szCs w:val="16"/>
          </w:rPr>
          <w:t xml:space="preserve">an alignment to </w:t>
        </w:r>
      </w:ins>
      <w:proofErr w:type="spellStart"/>
      <w:r>
        <w:rPr>
          <w:rFonts w:ascii="Helvetica" w:hAnsi="Helvetica"/>
          <w:sz w:val="16"/>
          <w:szCs w:val="16"/>
        </w:rPr>
        <w:t>Ensembl</w:t>
      </w:r>
      <w:proofErr w:type="spellEnd"/>
      <w:r>
        <w:rPr>
          <w:rFonts w:ascii="Helvetica" w:hAnsi="Helvetica"/>
          <w:sz w:val="16"/>
          <w:szCs w:val="16"/>
        </w:rPr>
        <w:t xml:space="preserve"> v60. For TOM1L1, the primers intended for ENST00000445275 no longer matched that isoform, but matched two other isoforms instead (ENST00000570371 and ENST00000575882). Additionally, the primers intended to quantify the gene as a whole failed to match half of the gene’s new isoforms, and the two sets of captured isoforms did not overlap completely and were thus incomparable in any meaningful way. </w:t>
      </w:r>
      <w:bookmarkStart w:id="857" w:name="_Hlk21512842"/>
      <w:r>
        <w:rPr>
          <w:rFonts w:ascii="Helvetica" w:hAnsi="Helvetica"/>
          <w:sz w:val="16"/>
          <w:szCs w:val="16"/>
        </w:rPr>
        <w:t xml:space="preserve">As a consequence, the </w:t>
      </w:r>
      <w:proofErr w:type="spellStart"/>
      <w:r>
        <w:rPr>
          <w:rFonts w:ascii="Helvetica" w:hAnsi="Helvetica"/>
          <w:sz w:val="16"/>
          <w:szCs w:val="16"/>
        </w:rPr>
        <w:t>qRT</w:t>
      </w:r>
      <w:proofErr w:type="spellEnd"/>
      <w:r>
        <w:rPr>
          <w:rFonts w:ascii="Helvetica" w:hAnsi="Helvetica"/>
          <w:sz w:val="16"/>
          <w:szCs w:val="16"/>
        </w:rPr>
        <w:t xml:space="preserve">-PCR intensities measured in the original study are </w:t>
      </w:r>
      <w:del w:id="858" w:author="Nicholas Schurch" w:date="2019-10-08T15:00:00Z">
        <w:r w:rsidDel="001D0F64">
          <w:rPr>
            <w:rFonts w:ascii="Helvetica" w:hAnsi="Helvetica"/>
            <w:sz w:val="16"/>
            <w:szCs w:val="16"/>
          </w:rPr>
          <w:delText xml:space="preserve">actually </w:delText>
        </w:r>
      </w:del>
      <w:r>
        <w:rPr>
          <w:rFonts w:ascii="Helvetica" w:hAnsi="Helvetica"/>
          <w:sz w:val="16"/>
          <w:szCs w:val="16"/>
        </w:rPr>
        <w:t>impossible to interpret in the context of the updated annotation</w:t>
      </w:r>
      <w:ins w:id="859" w:author="Unknown Author" w:date="2019-06-01T10:36:00Z">
        <w:r>
          <w:rPr>
            <w:rFonts w:ascii="Helvetica" w:hAnsi="Helvetica"/>
            <w:sz w:val="16"/>
            <w:szCs w:val="16"/>
          </w:rPr>
          <w:t xml:space="preserve"> for TOM1L1</w:t>
        </w:r>
      </w:ins>
      <w:ins w:id="860" w:author="Unknown Author" w:date="2019-06-01T10:35:00Z">
        <w:r>
          <w:rPr>
            <w:rFonts w:ascii="Helvetica" w:hAnsi="Helvetica"/>
            <w:sz w:val="16"/>
            <w:szCs w:val="16"/>
          </w:rPr>
          <w:t xml:space="preserve">. </w:t>
        </w:r>
      </w:ins>
      <w:del w:id="861" w:author="Unknown Author" w:date="2019-06-01T10:36:00Z">
        <w:r>
          <w:rPr>
            <w:rFonts w:ascii="Helvetica" w:hAnsi="Helvetica"/>
            <w:sz w:val="16"/>
            <w:szCs w:val="16"/>
          </w:rPr>
          <w:delText xml:space="preserve"> the originally reported conclusion is likely wrong.</w:delText>
        </w:r>
      </w:del>
      <w:del w:id="862" w:author="Unknown Author" w:date="2019-06-01T10:35:00Z">
        <w:r>
          <w:rPr>
            <w:rFonts w:ascii="Helvetica" w:hAnsi="Helvetica"/>
            <w:sz w:val="16"/>
            <w:szCs w:val="16"/>
          </w:rPr>
          <w:delText xml:space="preserve"> and</w:delText>
        </w:r>
      </w:del>
      <w:r>
        <w:rPr>
          <w:rFonts w:ascii="Helvetica" w:hAnsi="Helvetica"/>
          <w:sz w:val="16"/>
          <w:szCs w:val="16"/>
        </w:rPr>
        <w:t xml:space="preserve"> </w:t>
      </w:r>
      <w:bookmarkEnd w:id="857"/>
      <w:r>
        <w:rPr>
          <w:rFonts w:ascii="Helvetica" w:hAnsi="Helvetica"/>
          <w:sz w:val="16"/>
          <w:szCs w:val="16"/>
        </w:rPr>
        <w:t xml:space="preserve">For CMTM4 the primers reported </w:t>
      </w:r>
      <w:ins w:id="863" w:author="Unknown Author" w:date="2019-06-01T10:38:00Z">
        <w:r>
          <w:rPr>
            <w:rFonts w:ascii="Helvetica" w:hAnsi="Helvetica"/>
            <w:sz w:val="16"/>
            <w:szCs w:val="16"/>
          </w:rPr>
          <w:t xml:space="preserve">also </w:t>
        </w:r>
      </w:ins>
      <w:r>
        <w:rPr>
          <w:rFonts w:ascii="Helvetica" w:hAnsi="Helvetica"/>
          <w:sz w:val="16"/>
          <w:szCs w:val="16"/>
        </w:rPr>
        <w:t>matched multiple</w:t>
      </w:r>
      <w:ins w:id="864" w:author="Nicholas Schurch" w:date="2019-10-08T15:01:00Z">
        <w:r w:rsidR="001D0F64">
          <w:rPr>
            <w:rFonts w:ascii="Helvetica" w:hAnsi="Helvetica"/>
            <w:sz w:val="16"/>
            <w:szCs w:val="16"/>
          </w:rPr>
          <w:t>,</w:t>
        </w:r>
      </w:ins>
      <w:r>
        <w:rPr>
          <w:rFonts w:ascii="Helvetica" w:hAnsi="Helvetica"/>
          <w:sz w:val="16"/>
          <w:szCs w:val="16"/>
        </w:rPr>
        <w:t xml:space="preserve"> but not all</w:t>
      </w:r>
      <w:ins w:id="865" w:author="Nicholas Schurch" w:date="2019-10-08T15:01:00Z">
        <w:r w:rsidR="001D0F64">
          <w:rPr>
            <w:rFonts w:ascii="Helvetica" w:hAnsi="Helvetica"/>
            <w:sz w:val="16"/>
            <w:szCs w:val="16"/>
          </w:rPr>
          <w:t>,</w:t>
        </w:r>
      </w:ins>
      <w:r>
        <w:rPr>
          <w:rFonts w:ascii="Helvetica" w:hAnsi="Helvetica"/>
          <w:sz w:val="16"/>
          <w:szCs w:val="16"/>
        </w:rPr>
        <w:t xml:space="preserve"> isoforms, casting doubt on the interpretation of the </w:t>
      </w:r>
      <w:proofErr w:type="spellStart"/>
      <w:r>
        <w:rPr>
          <w:rFonts w:ascii="Helvetica" w:hAnsi="Helvetica"/>
          <w:sz w:val="16"/>
          <w:szCs w:val="16"/>
        </w:rPr>
        <w:t>qRT</w:t>
      </w:r>
      <w:proofErr w:type="spellEnd"/>
      <w:r>
        <w:rPr>
          <w:rFonts w:ascii="Helvetica" w:hAnsi="Helvetica"/>
          <w:sz w:val="16"/>
          <w:szCs w:val="16"/>
        </w:rPr>
        <w:t xml:space="preserve">-PCR measurements for this gene as well. Only for PEX11B did the primers target the isoforms in a way that would give interpretable results </w:t>
      </w:r>
      <w:ins w:id="866" w:author="Unknown Author" w:date="2019-06-01T10:39:00Z">
        <w:r>
          <w:rPr>
            <w:rFonts w:ascii="Helvetica" w:hAnsi="Helvetica"/>
            <w:sz w:val="16"/>
            <w:szCs w:val="16"/>
          </w:rPr>
          <w:t xml:space="preserve">with the new annotation </w:t>
        </w:r>
      </w:ins>
      <w:r>
        <w:rPr>
          <w:rFonts w:ascii="Helvetica" w:hAnsi="Helvetica"/>
          <w:sz w:val="16"/>
          <w:szCs w:val="16"/>
        </w:rPr>
        <w:t xml:space="preserve">and indeed lead to the same conclusion as originally reported </w:t>
      </w:r>
      <w:r>
        <w:fldChar w:fldCharType="begin"/>
      </w:r>
      <w:r>
        <w:instrText>ADDIN EN.CITE</w:instrText>
      </w:r>
      <w:r>
        <w:fldChar w:fldCharType="end"/>
      </w:r>
      <w:bookmarkStart w:id="867" w:name="__Fieldmark__13418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68" w:name="__Fieldmark__13435_3434555421"/>
      <w:bookmarkEnd w:id="867"/>
      <w:r>
        <w:rPr>
          <w:rFonts w:ascii="Helvetica" w:hAnsi="Helvetica"/>
          <w:sz w:val="16"/>
          <w:szCs w:val="16"/>
        </w:rPr>
        <w:t>[3</w:t>
      </w:r>
      <w:ins w:id="869" w:author="Unknown Author" w:date="2019-05-25T22:38:00Z">
        <w:r>
          <w:rPr>
            <w:rFonts w:ascii="Helvetica" w:hAnsi="Helvetica"/>
            <w:sz w:val="16"/>
            <w:szCs w:val="16"/>
          </w:rPr>
          <w:t>3</w:t>
        </w:r>
      </w:ins>
      <w:del w:id="870"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68"/>
      <w:r>
        <w:rPr>
          <w:rFonts w:ascii="Helvetica" w:hAnsi="Helvetica"/>
          <w:sz w:val="16"/>
          <w:szCs w:val="16"/>
        </w:rPr>
        <w:t>.</w:t>
      </w:r>
      <w:ins w:id="871" w:author="Unknown Author" w:date="2019-06-01T10:37:00Z">
        <w:r>
          <w:rPr>
            <w:rFonts w:ascii="Helvetica" w:hAnsi="Helvetica"/>
            <w:sz w:val="16"/>
            <w:szCs w:val="16"/>
          </w:rPr>
          <w:t xml:space="preserve"> </w:t>
        </w:r>
        <w:del w:id="872" w:author="Nicholas Schurch" w:date="2019-10-08T15:02:00Z">
          <w:r w:rsidDel="001D0F64">
            <w:rPr>
              <w:rFonts w:ascii="Helvetica" w:hAnsi="Helvetica"/>
              <w:sz w:val="16"/>
              <w:szCs w:val="16"/>
            </w:rPr>
            <w:delText>As such, and</w:delText>
          </w:r>
        </w:del>
      </w:ins>
      <w:bookmarkStart w:id="873" w:name="_Hlk21512876"/>
      <w:ins w:id="874" w:author="Nicholas Schurch" w:date="2019-10-08T15:02:00Z">
        <w:r w:rsidR="001D0F64">
          <w:rPr>
            <w:rFonts w:ascii="Helvetica" w:hAnsi="Helvetica"/>
            <w:sz w:val="16"/>
            <w:szCs w:val="16"/>
          </w:rPr>
          <w:t>In the light of the updated annotation</w:t>
        </w:r>
      </w:ins>
      <w:ins w:id="875" w:author="Unknown Author" w:date="2019-06-01T10:37:00Z">
        <w:r>
          <w:rPr>
            <w:rFonts w:ascii="Helvetica" w:hAnsi="Helvetica"/>
            <w:sz w:val="16"/>
            <w:szCs w:val="16"/>
          </w:rPr>
          <w:t xml:space="preserve"> </w:t>
        </w:r>
      </w:ins>
      <w:ins w:id="876" w:author="Nicholas Schurch" w:date="2019-10-08T15:02:00Z">
        <w:r w:rsidR="001D0F64">
          <w:rPr>
            <w:rFonts w:ascii="Helvetica" w:hAnsi="Helvetica"/>
            <w:sz w:val="16"/>
            <w:szCs w:val="16"/>
          </w:rPr>
          <w:t xml:space="preserve">(and </w:t>
        </w:r>
      </w:ins>
      <w:ins w:id="877" w:author="Unknown Author" w:date="2019-06-01T10:37:00Z">
        <w:r>
          <w:rPr>
            <w:rFonts w:ascii="Helvetica" w:hAnsi="Helvetica"/>
            <w:sz w:val="16"/>
            <w:szCs w:val="16"/>
          </w:rPr>
          <w:t xml:space="preserve">assuming </w:t>
        </w:r>
      </w:ins>
      <w:ins w:id="878" w:author="Nicholas Schurch" w:date="2019-10-08T15:02:00Z">
        <w:r w:rsidR="001D0F64">
          <w:rPr>
            <w:rFonts w:ascii="Helvetica" w:hAnsi="Helvetica"/>
            <w:sz w:val="16"/>
            <w:szCs w:val="16"/>
          </w:rPr>
          <w:t xml:space="preserve">that </w:t>
        </w:r>
      </w:ins>
      <w:ins w:id="879" w:author="Unknown Author" w:date="2019-06-01T10:37:00Z">
        <w:r>
          <w:rPr>
            <w:rFonts w:ascii="Helvetica" w:hAnsi="Helvetica"/>
            <w:sz w:val="16"/>
            <w:szCs w:val="16"/>
          </w:rPr>
          <w:t>the newer annotation is more correct than the old</w:t>
        </w:r>
      </w:ins>
      <w:ins w:id="880" w:author="Nicholas Schurch" w:date="2019-10-08T15:02:00Z">
        <w:r w:rsidR="001D0F64">
          <w:rPr>
            <w:rFonts w:ascii="Helvetica" w:hAnsi="Helvetica"/>
            <w:sz w:val="16"/>
            <w:szCs w:val="16"/>
          </w:rPr>
          <w:t>er annotation)</w:t>
        </w:r>
      </w:ins>
      <w:ins w:id="881" w:author="Unknown Author" w:date="2019-06-01T10:37:00Z">
        <w:del w:id="882" w:author="Nicholas Schurch" w:date="2019-10-08T15:02:00Z">
          <w:r w:rsidDel="001D0F64">
            <w:rPr>
              <w:rFonts w:ascii="Helvetica" w:hAnsi="Helvetica"/>
              <w:sz w:val="16"/>
              <w:szCs w:val="16"/>
            </w:rPr>
            <w:delText xml:space="preserve"> one,</w:delText>
          </w:r>
        </w:del>
        <w:r>
          <w:rPr>
            <w:rFonts w:ascii="Helvetica" w:hAnsi="Helvetica"/>
            <w:sz w:val="16"/>
            <w:szCs w:val="16"/>
          </w:rPr>
          <w:t xml:space="preserve"> the originally reported conclusions </w:t>
        </w:r>
      </w:ins>
      <w:ins w:id="883" w:author="Nicholas Schurch" w:date="2019-10-08T15:01:00Z">
        <w:r w:rsidR="001D0F64">
          <w:rPr>
            <w:rFonts w:ascii="Helvetica" w:hAnsi="Helvetica"/>
            <w:sz w:val="16"/>
            <w:szCs w:val="16"/>
          </w:rPr>
          <w:t xml:space="preserve">based on the </w:t>
        </w:r>
        <w:proofErr w:type="spellStart"/>
        <w:r w:rsidR="001D0F64">
          <w:rPr>
            <w:rFonts w:ascii="Helvetica" w:hAnsi="Helvetica"/>
            <w:sz w:val="16"/>
            <w:szCs w:val="16"/>
          </w:rPr>
          <w:t>qRT</w:t>
        </w:r>
        <w:proofErr w:type="spellEnd"/>
        <w:r w:rsidR="001D0F64">
          <w:rPr>
            <w:rFonts w:ascii="Helvetica" w:hAnsi="Helvetica"/>
            <w:sz w:val="16"/>
            <w:szCs w:val="16"/>
          </w:rPr>
          <w:t xml:space="preserve">-PCR results </w:t>
        </w:r>
      </w:ins>
      <w:ins w:id="884" w:author="Unknown Author" w:date="2019-06-01T10:37:00Z">
        <w:r>
          <w:rPr>
            <w:rFonts w:ascii="Helvetica" w:hAnsi="Helvetica"/>
            <w:sz w:val="16"/>
            <w:szCs w:val="16"/>
          </w:rPr>
          <w:t xml:space="preserve">are likely </w:t>
        </w:r>
        <w:del w:id="885" w:author="Nicholas Schurch" w:date="2019-10-08T15:01:00Z">
          <w:r w:rsidDel="001D0F64">
            <w:rPr>
              <w:rFonts w:ascii="Helvetica" w:hAnsi="Helvetica"/>
              <w:sz w:val="16"/>
              <w:szCs w:val="16"/>
            </w:rPr>
            <w:delText>wrong</w:delText>
          </w:r>
        </w:del>
      </w:ins>
      <w:ins w:id="886" w:author="Nicholas Schurch" w:date="2019-10-08T15:01:00Z">
        <w:r w:rsidR="001D0F64">
          <w:rPr>
            <w:rFonts w:ascii="Helvetica" w:hAnsi="Helvetica"/>
            <w:sz w:val="16"/>
            <w:szCs w:val="16"/>
          </w:rPr>
          <w:t>to be incorrect</w:t>
        </w:r>
      </w:ins>
      <w:ins w:id="887" w:author="Unknown Author" w:date="2019-06-01T10:37:00Z">
        <w:r>
          <w:rPr>
            <w:rFonts w:ascii="Helvetica" w:hAnsi="Helvetica"/>
            <w:sz w:val="16"/>
            <w:szCs w:val="16"/>
          </w:rPr>
          <w:t xml:space="preserve"> for two of these three genes</w:t>
        </w:r>
        <w:del w:id="888" w:author="Nicholas Schurch" w:date="2019-10-08T15:03:00Z">
          <w:r w:rsidDel="001D0F64">
            <w:rPr>
              <w:rFonts w:ascii="Helvetica" w:hAnsi="Helvetica"/>
              <w:sz w:val="16"/>
              <w:szCs w:val="16"/>
            </w:rPr>
            <w:delText xml:space="preserve"> used as examples</w:delText>
          </w:r>
        </w:del>
        <w:r>
          <w:rPr>
            <w:rFonts w:ascii="Helvetica" w:hAnsi="Helvetica"/>
            <w:sz w:val="16"/>
            <w:szCs w:val="16"/>
          </w:rPr>
          <w:t>.</w:t>
        </w:r>
      </w:ins>
    </w:p>
    <w:bookmarkEnd w:id="873"/>
    <w:p w:rsidR="00A203D4" w:rsidRDefault="00A31C93">
      <w:pPr>
        <w:jc w:val="both"/>
        <w:rPr>
          <w:rFonts w:ascii="Helvetica" w:hAnsi="Helvetica"/>
          <w:sz w:val="20"/>
          <w:szCs w:val="16"/>
        </w:rPr>
      </w:pPr>
      <w:r>
        <w:rPr>
          <w:rFonts w:ascii="Helvetica" w:hAnsi="Helvetica"/>
          <w:noProof/>
          <w:sz w:val="20"/>
          <w:szCs w:val="16"/>
        </w:rPr>
        <w:lastRenderedPageBreak/>
        <w:drawing>
          <wp:anchor distT="0" distB="635" distL="114300" distR="117475" simplePos="0" relativeHeight="10" behindDoc="0" locked="0" layoutInCell="1" allowOverlap="1">
            <wp:simplePos x="0" y="0"/>
            <wp:positionH relativeFrom="column">
              <wp:posOffset>1431925</wp:posOffset>
            </wp:positionH>
            <wp:positionV relativeFrom="paragraph">
              <wp:posOffset>165100</wp:posOffset>
            </wp:positionV>
            <wp:extent cx="3044825" cy="4707890"/>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44825" cy="4707890"/>
                    </a:xfrm>
                    <a:prstGeom prst="rect">
                      <a:avLst/>
                    </a:prstGeom>
                  </pic:spPr>
                </pic:pic>
              </a:graphicData>
            </a:graphic>
            <wp14:sizeRelV relativeFrom="margin">
              <wp14:pctHeight>0</wp14:pctHeight>
            </wp14:sizeRelV>
          </wp:anchor>
        </w:drawing>
      </w:r>
    </w:p>
    <w:p w:rsidR="00A203D4" w:rsidRDefault="00A203D4">
      <w:pPr>
        <w:jc w:val="both"/>
        <w:rPr>
          <w:rFonts w:ascii="Helvetica" w:hAnsi="Helvetica"/>
          <w:sz w:val="20"/>
          <w:szCs w:val="16"/>
        </w:rPr>
      </w:pPr>
    </w:p>
    <w:p w:rsidR="00A203D4" w:rsidDel="001D0F64" w:rsidRDefault="00A31C93">
      <w:pPr>
        <w:jc w:val="both"/>
        <w:rPr>
          <w:del w:id="889" w:author="Nicholas Schurch" w:date="2019-10-08T15:03:00Z"/>
        </w:rPr>
      </w:pPr>
      <w:r>
        <w:rPr>
          <w:rFonts w:ascii="Helvetica" w:hAnsi="Helvetica"/>
          <w:b/>
          <w:sz w:val="16"/>
          <w:szCs w:val="13"/>
        </w:rPr>
        <w:t xml:space="preserve">Figure </w:t>
      </w:r>
      <w:ins w:id="890" w:author="Unknown Author" w:date="2019-06-09T19:15:00Z">
        <w:r>
          <w:rPr>
            <w:rFonts w:ascii="Helvetica" w:hAnsi="Helvetica"/>
            <w:b/>
            <w:sz w:val="16"/>
            <w:szCs w:val="13"/>
          </w:rPr>
          <w:t>5</w:t>
        </w:r>
      </w:ins>
      <w:del w:id="891" w:author="Unknown Author" w:date="2019-06-09T19:15:00Z">
        <w:r>
          <w:rPr>
            <w:rFonts w:ascii="Helvetica" w:hAnsi="Helvetica"/>
            <w:b/>
            <w:sz w:val="16"/>
            <w:szCs w:val="13"/>
          </w:rPr>
          <w:delText>4</w:delText>
        </w:r>
      </w:del>
      <w:r>
        <w:rPr>
          <w:rFonts w:ascii="Helvetica" w:hAnsi="Helvetica"/>
          <w:sz w:val="16"/>
          <w:szCs w:val="13"/>
        </w:rPr>
        <w:t xml:space="preserve">. Relative abundance of isoforms for the three validated genes from </w:t>
      </w:r>
      <w:r>
        <w:fldChar w:fldCharType="begin"/>
      </w:r>
      <w:r>
        <w:instrText>ADDIN EN.CITE</w:instrText>
      </w:r>
      <w:r>
        <w:fldChar w:fldCharType="end"/>
      </w:r>
      <w:bookmarkStart w:id="892" w:name="__Fieldmark__13484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893" w:name="__Fieldmark__13501_3434555421"/>
      <w:bookmarkEnd w:id="892"/>
      <w:r>
        <w:rPr>
          <w:rFonts w:ascii="Helvetica" w:hAnsi="Helvetica"/>
          <w:sz w:val="16"/>
          <w:szCs w:val="13"/>
        </w:rPr>
        <w:t>[3</w:t>
      </w:r>
      <w:ins w:id="894" w:author="Unknown Author" w:date="2019-05-25T22:38:00Z">
        <w:r>
          <w:rPr>
            <w:rFonts w:ascii="Helvetica" w:hAnsi="Helvetica"/>
            <w:sz w:val="16"/>
            <w:szCs w:val="13"/>
          </w:rPr>
          <w:t>3</w:t>
        </w:r>
      </w:ins>
      <w:del w:id="895" w:author="Unknown Author" w:date="2019-05-25T22:38:00Z">
        <w:r>
          <w:rPr>
            <w:rFonts w:ascii="Helvetica" w:hAnsi="Helvetica"/>
            <w:sz w:val="16"/>
            <w:szCs w:val="13"/>
          </w:rPr>
          <w:delText>1</w:delText>
        </w:r>
      </w:del>
      <w:r>
        <w:rPr>
          <w:rFonts w:ascii="Helvetica" w:hAnsi="Helvetica"/>
          <w:sz w:val="16"/>
          <w:szCs w:val="13"/>
        </w:rPr>
        <w:t>]</w:t>
      </w:r>
      <w:r>
        <w:fldChar w:fldCharType="end"/>
      </w:r>
      <w:bookmarkEnd w:id="893"/>
      <w:r>
        <w:rPr>
          <w:rFonts w:ascii="Helvetica" w:hAnsi="Helvetica"/>
          <w:sz w:val="16"/>
          <w:szCs w:val="13"/>
        </w:rPr>
        <w:t xml:space="preserve">, as re-quantified with </w:t>
      </w:r>
      <w:r>
        <w:rPr>
          <w:rFonts w:ascii="Helvetica" w:hAnsi="Helvetica"/>
          <w:i/>
          <w:sz w:val="16"/>
          <w:szCs w:val="13"/>
        </w:rPr>
        <w:t>Salmon</w:t>
      </w:r>
      <w:r>
        <w:rPr>
          <w:rFonts w:ascii="Helvetica" w:hAnsi="Helvetica"/>
          <w:sz w:val="16"/>
          <w:szCs w:val="13"/>
        </w:rPr>
        <w:t xml:space="preserve"> 0.7.1 </w:t>
      </w:r>
      <w:r>
        <w:fldChar w:fldCharType="begin"/>
      </w:r>
      <w:r>
        <w:rPr>
          <w:rFonts w:ascii="Helvetica" w:hAnsi="Helvetica"/>
          <w:sz w:val="16"/>
          <w:szCs w:val="13"/>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sz w:val="16"/>
          <w:szCs w:val="13"/>
        </w:rPr>
        <w:fldChar w:fldCharType="separate"/>
      </w:r>
      <w:bookmarkStart w:id="896" w:name="__Fieldmark__13512_3434555421"/>
      <w:r>
        <w:rPr>
          <w:rFonts w:ascii="Helvetica" w:hAnsi="Helvetica"/>
          <w:sz w:val="16"/>
          <w:szCs w:val="13"/>
        </w:rPr>
        <w:t>[14]</w:t>
      </w:r>
      <w:r>
        <w:fldChar w:fldCharType="end"/>
      </w:r>
      <w:bookmarkEnd w:id="896"/>
      <w:r>
        <w:rPr>
          <w:rFonts w:ascii="Helvetica" w:hAnsi="Helvetica"/>
          <w:sz w:val="16"/>
          <w:szCs w:val="13"/>
        </w:rPr>
        <w:t xml:space="preserve"> using two versions of the </w:t>
      </w:r>
      <w:proofErr w:type="spellStart"/>
      <w:r>
        <w:rPr>
          <w:rFonts w:ascii="Helvetica" w:hAnsi="Helvetica"/>
          <w:sz w:val="16"/>
          <w:szCs w:val="13"/>
        </w:rPr>
        <w:t>Ensembl</w:t>
      </w:r>
      <w:proofErr w:type="spellEnd"/>
      <w:r>
        <w:rPr>
          <w:rFonts w:ascii="Helvetica" w:hAnsi="Helvetica"/>
          <w:sz w:val="16"/>
          <w:szCs w:val="13"/>
        </w:rPr>
        <w:t xml:space="preserve"> annotation. Isoform IDs on the </w:t>
      </w:r>
      <w:r>
        <w:rPr>
          <w:rFonts w:ascii="Helvetica" w:hAnsi="Helvetica"/>
          <w:i/>
          <w:sz w:val="16"/>
          <w:szCs w:val="13"/>
        </w:rPr>
        <w:t>x</w:t>
      </w:r>
      <w:r>
        <w:rPr>
          <w:rFonts w:ascii="Helvetica" w:hAnsi="Helvetica"/>
          <w:sz w:val="16"/>
          <w:szCs w:val="13"/>
        </w:rPr>
        <w:t xml:space="preserve"> axis were replaced with simple numbers to minimize clutter, but the mapping of number to ID is maintained between the two annotations. The </w:t>
      </w:r>
      <w:r>
        <w:rPr>
          <w:rFonts w:ascii="Helvetica" w:hAnsi="Helvetica"/>
          <w:i/>
          <w:sz w:val="16"/>
          <w:szCs w:val="13"/>
        </w:rPr>
        <w:t>y</w:t>
      </w:r>
      <w:r>
        <w:rPr>
          <w:rFonts w:ascii="Helvetica" w:hAnsi="Helvetica"/>
          <w:sz w:val="16"/>
          <w:szCs w:val="13"/>
        </w:rPr>
        <w:t xml:space="preserve"> axis represents the relative abundance of each isoform. In red are the quantifications from the three replicates of the Control condition, and in blue are those from the IPF condition. The full version of the plots by </w:t>
      </w:r>
      <w:r>
        <w:rPr>
          <w:rFonts w:ascii="Helvetica" w:hAnsi="Helvetica"/>
          <w:i/>
          <w:sz w:val="16"/>
          <w:szCs w:val="13"/>
        </w:rPr>
        <w:t>RATs</w:t>
      </w:r>
      <w:r>
        <w:rPr>
          <w:rFonts w:ascii="Helvetica" w:hAnsi="Helvetica"/>
          <w:sz w:val="16"/>
          <w:szCs w:val="13"/>
        </w:rPr>
        <w:t>, including the full isoform IDs, is available in the Supplementary analysis 3.</w:t>
      </w:r>
    </w:p>
    <w:p w:rsidR="00A203D4" w:rsidDel="001D0F64" w:rsidRDefault="00A203D4">
      <w:pPr>
        <w:jc w:val="both"/>
        <w:rPr>
          <w:del w:id="897" w:author="Nicholas Schurch" w:date="2019-10-08T15:03:00Z"/>
          <w:rFonts w:ascii="Helvetica" w:hAnsi="Helvetica"/>
          <w:sz w:val="32"/>
        </w:rPr>
      </w:pPr>
    </w:p>
    <w:p w:rsidR="00A203D4" w:rsidRDefault="00A203D4">
      <w:pPr>
        <w:jc w:val="both"/>
        <w:rPr>
          <w:rFonts w:ascii="Helvetica" w:hAnsi="Helvetica"/>
          <w:sz w:val="32"/>
        </w:rPr>
      </w:pPr>
    </w:p>
    <w:p w:rsidR="00A203D4" w:rsidRDefault="00A31C93">
      <w:pPr>
        <w:pStyle w:val="Heading2"/>
        <w:numPr>
          <w:ilvl w:val="1"/>
          <w:numId w:val="2"/>
        </w:numPr>
        <w:ind w:left="0"/>
      </w:pPr>
      <w:r>
        <w:rPr>
          <w:rFonts w:ascii="Helvetica" w:hAnsi="Helvetica"/>
          <w:lang w:val="en-GB"/>
        </w:rPr>
        <w:t xml:space="preserve">Comparison of DTU methods against </w:t>
      </w:r>
      <w:r>
        <w:fldChar w:fldCharType="begin"/>
      </w:r>
      <w:r>
        <w:instrText>ADDIN EN.CITE</w:instrText>
      </w:r>
      <w:r>
        <w:fldChar w:fldCharType="end"/>
      </w:r>
      <w:bookmarkStart w:id="898" w:name="__Fieldmark__13538_3434555421"/>
      <w:r>
        <w:fldChar w:fldCharType="begin"/>
      </w:r>
      <w:r>
        <w:rPr>
          <w:rFonts w:ascii="Helvetica" w:hAnsi="Helvetica"/>
        </w:rPr>
        <w:instrText>ADDIN EN.CITE.DATA</w:instrText>
      </w:r>
      <w:r>
        <w:rPr>
          <w:rFonts w:ascii="Helvetica" w:hAnsi="Helvetica"/>
        </w:rPr>
        <w:fldChar w:fldCharType="separate"/>
      </w:r>
      <w:bookmarkStart w:id="899" w:name="__Fieldmark__13559_3434555421"/>
      <w:bookmarkEnd w:id="898"/>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900" w:author="Unknown Author" w:date="2019-05-25T22:38:00Z">
        <w:r>
          <w:rPr>
            <w:rFonts w:ascii="Helvetica" w:hAnsi="Helvetica"/>
            <w:lang w:val="en-GB"/>
          </w:rPr>
          <w:t>3</w:t>
        </w:r>
      </w:ins>
      <w:del w:id="901" w:author="Unknown Author" w:date="2019-05-25T22:38:00Z">
        <w:r>
          <w:rPr>
            <w:rFonts w:ascii="Helvetica" w:hAnsi="Helvetica"/>
            <w:lang w:val="en-GB"/>
          </w:rPr>
          <w:delText>1</w:delText>
        </w:r>
      </w:del>
      <w:r>
        <w:rPr>
          <w:rFonts w:ascii="Helvetica" w:hAnsi="Helvetica"/>
          <w:lang w:val="en-GB"/>
        </w:rPr>
        <w:t>])</w:t>
      </w:r>
      <w:r>
        <w:fldChar w:fldCharType="end"/>
      </w:r>
      <w:bookmarkEnd w:id="899"/>
    </w:p>
    <w:p w:rsidR="00A203D4" w:rsidDel="001D0F64" w:rsidRDefault="00A31C93">
      <w:pPr>
        <w:pStyle w:val="para-first"/>
        <w:rPr>
          <w:del w:id="902" w:author="Nicholas Schurch" w:date="2019-10-08T15:03:00Z"/>
        </w:rPr>
      </w:pPr>
      <w:r>
        <w:rPr>
          <w:rFonts w:ascii="Helvetica" w:hAnsi="Helvetica"/>
          <w:lang w:val="en-GB"/>
        </w:rPr>
        <w:t xml:space="preserve">Table 3 summarises the results obtained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the </w:t>
      </w:r>
      <w:r>
        <w:fldChar w:fldCharType="begin"/>
      </w:r>
      <w:r>
        <w:instrText>ADDIN EN.CITE</w:instrText>
      </w:r>
      <w:r>
        <w:fldChar w:fldCharType="end"/>
      </w:r>
      <w:bookmarkStart w:id="903" w:name="__Fieldmark__13582_3434555421"/>
      <w:r>
        <w:fldChar w:fldCharType="begin"/>
      </w:r>
      <w:r>
        <w:rPr>
          <w:rFonts w:ascii="Helvetica" w:hAnsi="Helvetica"/>
        </w:rPr>
        <w:instrText>ADDIN EN.CITE.DATA</w:instrText>
      </w:r>
      <w:r>
        <w:rPr>
          <w:rFonts w:ascii="Helvetica" w:hAnsi="Helvetica"/>
        </w:rPr>
        <w:fldChar w:fldCharType="separate"/>
      </w:r>
      <w:bookmarkStart w:id="904" w:name="__Fieldmark__13603_3434555421"/>
      <w:bookmarkEnd w:id="903"/>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905" w:author="Unknown Author" w:date="2019-05-25T22:38:00Z">
        <w:r>
          <w:rPr>
            <w:rFonts w:ascii="Helvetica" w:hAnsi="Helvetica"/>
            <w:lang w:val="en-GB"/>
          </w:rPr>
          <w:t>3</w:t>
        </w:r>
      </w:ins>
      <w:del w:id="906" w:author="Unknown Author" w:date="2019-05-25T22:38:00Z">
        <w:r>
          <w:rPr>
            <w:rFonts w:ascii="Helvetica" w:hAnsi="Helvetica"/>
            <w:lang w:val="en-GB"/>
          </w:rPr>
          <w:delText>1</w:delText>
        </w:r>
      </w:del>
      <w:r>
        <w:rPr>
          <w:rFonts w:ascii="Helvetica" w:hAnsi="Helvetica"/>
          <w:lang w:val="en-GB"/>
        </w:rPr>
        <w:t>])</w:t>
      </w:r>
      <w:r>
        <w:fldChar w:fldCharType="end"/>
      </w:r>
      <w:bookmarkEnd w:id="904"/>
      <w:r>
        <w:rPr>
          <w:rFonts w:ascii="Helvetica" w:hAnsi="Helvetica"/>
          <w:lang w:val="en-GB"/>
        </w:rPr>
        <w:t xml:space="preserve"> dataset using </w:t>
      </w:r>
      <w:proofErr w:type="spellStart"/>
      <w:r>
        <w:rPr>
          <w:rFonts w:ascii="Helvetica" w:hAnsi="Helvetica"/>
          <w:lang w:val="en-GB"/>
        </w:rPr>
        <w:t>Ensembl</w:t>
      </w:r>
      <w:proofErr w:type="spellEnd"/>
      <w:r>
        <w:rPr>
          <w:rFonts w:ascii="Helvetica" w:hAnsi="Helvetica"/>
          <w:lang w:val="en-GB"/>
        </w:rPr>
        <w:t xml:space="preserve"> v60 (same as the original study) and </w:t>
      </w:r>
      <w:proofErr w:type="spellStart"/>
      <w:r>
        <w:rPr>
          <w:rFonts w:ascii="Helvetica" w:hAnsi="Helvetica"/>
          <w:lang w:val="en-GB"/>
        </w:rPr>
        <w:t>Ensembl</w:t>
      </w:r>
      <w:proofErr w:type="spellEnd"/>
      <w:r>
        <w:rPr>
          <w:rFonts w:ascii="Helvetica" w:hAnsi="Helvetica"/>
          <w:lang w:val="en-GB"/>
        </w:rPr>
        <w:t xml:space="preserve"> v87 (current version at time of the present work). With either annotation, </w:t>
      </w:r>
      <w:proofErr w:type="spellStart"/>
      <w:r>
        <w:rPr>
          <w:rFonts w:ascii="Helvetica" w:hAnsi="Helvetica"/>
          <w:i/>
          <w:lang w:val="en-GB"/>
        </w:rPr>
        <w:t>DRIMSeq</w:t>
      </w:r>
      <w:proofErr w:type="spellEnd"/>
      <w:r>
        <w:rPr>
          <w:rFonts w:ascii="Helvetica" w:hAnsi="Helvetica"/>
          <w:lang w:val="en-GB"/>
        </w:rPr>
        <w:t xml:space="preserve"> reported the most DTU genes – almost 1000 with v60 and almost 1700 with v87. The </w:t>
      </w:r>
      <w:r>
        <w:rPr>
          <w:rFonts w:ascii="Helvetica" w:hAnsi="Helvetica"/>
          <w:i/>
          <w:lang w:val="en-GB"/>
        </w:rPr>
        <w:t>RATs</w:t>
      </w:r>
      <w:r>
        <w:rPr>
          <w:rFonts w:ascii="Helvetica" w:hAnsi="Helvetica"/>
          <w:lang w:val="en-GB"/>
        </w:rPr>
        <w:t xml:space="preserve"> gene-level method reported fewer genes by a factor of 1.5 and 2 respectively compared to </w:t>
      </w:r>
      <w:proofErr w:type="spellStart"/>
      <w:r>
        <w:rPr>
          <w:rFonts w:ascii="Helvetica" w:hAnsi="Helvetica"/>
          <w:i/>
          <w:lang w:val="en-GB"/>
        </w:rPr>
        <w:t>DRIMSeq</w:t>
      </w:r>
      <w:proofErr w:type="spellEnd"/>
      <w:r>
        <w:rPr>
          <w:rFonts w:ascii="Helvetica" w:hAnsi="Helvetica"/>
          <w:lang w:val="en-GB"/>
        </w:rPr>
        <w:t xml:space="preserve"> with each annotation. </w:t>
      </w:r>
      <w:r>
        <w:rPr>
          <w:rFonts w:ascii="Helvetica" w:hAnsi="Helvetica"/>
          <w:i/>
          <w:lang w:val="en-GB"/>
        </w:rPr>
        <w:t>SUPPA2</w:t>
      </w:r>
      <w:r>
        <w:rPr>
          <w:rFonts w:ascii="Helvetica" w:hAnsi="Helvetica"/>
          <w:lang w:val="en-GB"/>
        </w:rPr>
        <w:t xml:space="preserve"> reported several hundred transcripts more than </w:t>
      </w:r>
      <w:r>
        <w:rPr>
          <w:rFonts w:ascii="Helvetica" w:hAnsi="Helvetica"/>
          <w:i/>
          <w:lang w:val="en-GB"/>
        </w:rPr>
        <w:t>RATs</w:t>
      </w:r>
      <w:r>
        <w:rPr>
          <w:rFonts w:ascii="Helvetica" w:hAnsi="Helvetica"/>
          <w:lang w:val="en-GB"/>
        </w:rPr>
        <w:t xml:space="preserve">, but at the gene level the numbers were comparable.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reported more genes and transcripts with v87 of the annotation than with v60, whereas </w:t>
      </w:r>
      <w:r>
        <w:rPr>
          <w:rFonts w:ascii="Helvetica" w:hAnsi="Helvetica"/>
          <w:i/>
          <w:lang w:val="en-GB"/>
        </w:rPr>
        <w:t>SUPPA2</w:t>
      </w:r>
      <w:r>
        <w:rPr>
          <w:rFonts w:ascii="Helvetica" w:hAnsi="Helvetica"/>
          <w:lang w:val="en-GB"/>
        </w:rPr>
        <w:t xml:space="preserve"> reported slightly fewer with v87. Despite overall similar volume of results between the two versions of the annotation, it is evident from Table 3 that the overlap of the results between annotations is poor for all methods. For </w:t>
      </w:r>
      <w:r>
        <w:rPr>
          <w:rFonts w:ascii="Helvetica" w:hAnsi="Helvetica"/>
          <w:i/>
          <w:lang w:val="en-GB"/>
        </w:rPr>
        <w:t>RATs</w:t>
      </w:r>
      <w:r>
        <w:rPr>
          <w:rFonts w:ascii="Helvetica" w:hAnsi="Helvetica"/>
          <w:lang w:val="en-GB"/>
        </w:rPr>
        <w:t xml:space="preserve"> and </w:t>
      </w:r>
      <w:r>
        <w:rPr>
          <w:rFonts w:ascii="Helvetica" w:hAnsi="Helvetica"/>
          <w:i/>
          <w:lang w:val="en-GB"/>
        </w:rPr>
        <w:t>SUPPA2</w:t>
      </w:r>
      <w:r>
        <w:rPr>
          <w:rFonts w:ascii="Helvetica" w:hAnsi="Helvetica"/>
          <w:lang w:val="en-GB"/>
        </w:rPr>
        <w:t xml:space="preserve">, only 30-40% of the genes reported with </w:t>
      </w:r>
      <w:proofErr w:type="spellStart"/>
      <w:r>
        <w:rPr>
          <w:rFonts w:ascii="Helvetica" w:hAnsi="Helvetica"/>
          <w:lang w:val="en-GB"/>
        </w:rPr>
        <w:t>Ensembl</w:t>
      </w:r>
      <w:proofErr w:type="spellEnd"/>
      <w:r>
        <w:rPr>
          <w:rFonts w:ascii="Helvetica" w:hAnsi="Helvetica"/>
          <w:lang w:val="en-GB"/>
        </w:rPr>
        <w:t xml:space="preserve"> v60 were also reported with v87. For </w:t>
      </w:r>
      <w:proofErr w:type="spellStart"/>
      <w:r>
        <w:rPr>
          <w:rFonts w:ascii="Helvetica" w:hAnsi="Helvetica"/>
          <w:i/>
          <w:lang w:val="en-GB"/>
        </w:rPr>
        <w:t>DRIMSeq</w:t>
      </w:r>
      <w:proofErr w:type="spellEnd"/>
      <w:r>
        <w:rPr>
          <w:rFonts w:ascii="Helvetica" w:hAnsi="Helvetica"/>
          <w:lang w:val="en-GB"/>
        </w:rPr>
        <w:t xml:space="preserve"> this overlap was 55% of its </w:t>
      </w:r>
      <w:proofErr w:type="spellStart"/>
      <w:r>
        <w:rPr>
          <w:rFonts w:ascii="Helvetica" w:hAnsi="Helvetica"/>
          <w:lang w:val="en-GB"/>
        </w:rPr>
        <w:t>Ensembl</w:t>
      </w:r>
      <w:proofErr w:type="spellEnd"/>
      <w:r>
        <w:rPr>
          <w:rFonts w:ascii="Helvetica" w:hAnsi="Helvetica"/>
          <w:lang w:val="en-GB"/>
        </w:rPr>
        <w:t xml:space="preserve"> v60 results. </w:t>
      </w:r>
    </w:p>
    <w:p w:rsidR="00A203D4" w:rsidDel="001D0F64" w:rsidRDefault="00A203D4">
      <w:pPr>
        <w:jc w:val="both"/>
        <w:rPr>
          <w:del w:id="907" w:author="Nicholas Schurch" w:date="2019-10-08T15:03:00Z"/>
          <w:rFonts w:ascii="Helvetica" w:hAnsi="Helvetica"/>
          <w:sz w:val="20"/>
          <w:szCs w:val="16"/>
        </w:rPr>
      </w:pPr>
    </w:p>
    <w:p w:rsidR="00A203D4" w:rsidDel="001D0F64" w:rsidRDefault="00A203D4">
      <w:pPr>
        <w:jc w:val="both"/>
        <w:rPr>
          <w:del w:id="908" w:author="Nicholas Schurch" w:date="2019-10-08T15:03:00Z"/>
          <w:rFonts w:ascii="Helvetica" w:hAnsi="Helvetica"/>
          <w:sz w:val="20"/>
          <w:szCs w:val="16"/>
        </w:rPr>
      </w:pPr>
    </w:p>
    <w:p w:rsidR="00A203D4" w:rsidRDefault="00A203D4">
      <w:pPr>
        <w:pStyle w:val="para-first"/>
        <w:pPrChange w:id="909" w:author="Nicholas Schurch" w:date="2019-10-08T15:03:00Z">
          <w:pPr>
            <w:jc w:val="both"/>
          </w:pPr>
        </w:pPrChange>
      </w:pPr>
    </w:p>
    <w:p w:rsidR="00A203D4" w:rsidRDefault="00A31C93">
      <w:pPr>
        <w:spacing w:before="360" w:after="120"/>
        <w:jc w:val="both"/>
      </w:pPr>
      <w:r>
        <w:rPr>
          <w:rFonts w:ascii="Helvetica" w:hAnsi="Helvetica"/>
          <w:b/>
          <w:sz w:val="16"/>
        </w:rPr>
        <w:t>Table 3.</w:t>
      </w:r>
      <w:r>
        <w:rPr>
          <w:rFonts w:ascii="Helvetica" w:hAnsi="Helvetica"/>
          <w:sz w:val="16"/>
        </w:rPr>
        <w:t xml:space="preserve"> Summary of DTU features (genes or transcripts) detected by each method. </w:t>
      </w:r>
      <w:proofErr w:type="spellStart"/>
      <w:r>
        <w:rPr>
          <w:rFonts w:ascii="Helvetica" w:hAnsi="Helvetica"/>
          <w:i/>
          <w:sz w:val="16"/>
        </w:rPr>
        <w:t>DRIMSeq</w:t>
      </w:r>
      <w:proofErr w:type="spellEnd"/>
      <w:r>
        <w:rPr>
          <w:rFonts w:ascii="Helvetica" w:hAnsi="Helvetica"/>
          <w:sz w:val="16"/>
        </w:rPr>
        <w:t xml:space="preserve"> reports DTU only at the gene level. </w:t>
      </w:r>
      <w:r>
        <w:rPr>
          <w:rFonts w:ascii="Helvetica" w:hAnsi="Helvetica"/>
          <w:i/>
          <w:sz w:val="16"/>
        </w:rPr>
        <w:t>SUPPA2</w:t>
      </w:r>
      <w:r>
        <w:rPr>
          <w:rFonts w:ascii="Helvetica" w:hAnsi="Helvetica"/>
          <w:sz w:val="16"/>
        </w:rPr>
        <w:t xml:space="preserve"> reports DTU only at the individual transcript level. </w:t>
      </w:r>
      <w:r>
        <w:rPr>
          <w:rFonts w:ascii="Helvetica" w:hAnsi="Helvetica"/>
          <w:i/>
          <w:sz w:val="16"/>
        </w:rPr>
        <w:t>RATs</w:t>
      </w:r>
      <w:r>
        <w:rPr>
          <w:rFonts w:ascii="Helvetica" w:hAnsi="Helvetica"/>
          <w:sz w:val="16"/>
        </w:rPr>
        <w:t xml:space="preserve"> reports at both the transcript and the gene levels, using its respective test implementations. For </w:t>
      </w:r>
      <w:r>
        <w:rPr>
          <w:rFonts w:ascii="Helvetica" w:hAnsi="Helvetica"/>
          <w:i/>
          <w:sz w:val="16"/>
        </w:rPr>
        <w:t>SUPPA2</w:t>
      </w:r>
      <w:r>
        <w:rPr>
          <w:rFonts w:ascii="Helvetica" w:hAnsi="Helvetica"/>
          <w:sz w:val="16"/>
        </w:rPr>
        <w:t xml:space="preserve"> and the transcript-level approach in </w:t>
      </w:r>
      <w:r>
        <w:rPr>
          <w:rFonts w:ascii="Helvetica" w:hAnsi="Helvetica"/>
          <w:i/>
          <w:sz w:val="16"/>
        </w:rPr>
        <w:t>RATs</w:t>
      </w:r>
      <w:r>
        <w:rPr>
          <w:rFonts w:ascii="Helvetica" w:hAnsi="Helvetica"/>
          <w:sz w:val="16"/>
        </w:rPr>
        <w:t>, gene-level results can be inferred from the reported transcripts; these are included in the table, enclosed in parentheses. The last two columns show the reproducibility of the results between annotation versions.</w:t>
      </w:r>
    </w:p>
    <w:p w:rsidR="00A203D4" w:rsidRDefault="00A203D4">
      <w:pPr>
        <w:jc w:val="both"/>
        <w:rPr>
          <w:rFonts w:ascii="Helvetica" w:hAnsi="Helvetica"/>
          <w:sz w:val="20"/>
          <w:szCs w:val="16"/>
        </w:rPr>
      </w:pPr>
    </w:p>
    <w:tbl>
      <w:tblPr>
        <w:tblW w:w="6691" w:type="dxa"/>
        <w:tblInd w:w="567" w:type="dxa"/>
        <w:tblBorders>
          <w:top w:val="single" w:sz="4" w:space="0" w:color="000000"/>
        </w:tblBorders>
        <w:tblLook w:val="0000" w:firstRow="0" w:lastRow="0" w:firstColumn="0" w:lastColumn="0" w:noHBand="0" w:noVBand="0"/>
      </w:tblPr>
      <w:tblGrid>
        <w:gridCol w:w="1417"/>
        <w:gridCol w:w="850"/>
        <w:gridCol w:w="763"/>
        <w:gridCol w:w="709"/>
        <w:gridCol w:w="709"/>
        <w:gridCol w:w="708"/>
        <w:gridCol w:w="1535"/>
      </w:tblGrid>
      <w:tr w:rsidR="00A203D4">
        <w:trPr>
          <w:trHeight w:val="64"/>
        </w:trPr>
        <w:tc>
          <w:tcPr>
            <w:tcW w:w="1417" w:type="dxa"/>
            <w:tcBorders>
              <w:top w:val="single" w:sz="4" w:space="0" w:color="000000"/>
            </w:tcBorders>
            <w:shd w:val="clear" w:color="auto" w:fill="auto"/>
          </w:tcPr>
          <w:p w:rsidR="00A203D4" w:rsidRDefault="00A203D4">
            <w:pPr>
              <w:spacing w:line="240" w:lineRule="auto"/>
              <w:jc w:val="both"/>
              <w:rPr>
                <w:rFonts w:ascii="Helvetica" w:hAnsi="Helvetica"/>
                <w:color w:val="000000"/>
                <w:sz w:val="18"/>
                <w:lang w:eastAsia="en-GB"/>
              </w:rPr>
            </w:pPr>
          </w:p>
        </w:tc>
        <w:tc>
          <w:tcPr>
            <w:tcW w:w="161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v60</w:t>
            </w:r>
          </w:p>
        </w:tc>
        <w:tc>
          <w:tcPr>
            <w:tcW w:w="1418"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v87</w:t>
            </w:r>
          </w:p>
        </w:tc>
        <w:tc>
          <w:tcPr>
            <w:tcW w:w="224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xml:space="preserve">Overlap (v60 &amp; v87) </w:t>
            </w:r>
          </w:p>
        </w:tc>
      </w:tr>
      <w:tr w:rsidR="00A203D4">
        <w:trPr>
          <w:trHeight w:val="191"/>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w:t>
            </w:r>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r>
      <w:tr w:rsidR="00A203D4">
        <w:trPr>
          <w:trHeight w:val="245"/>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RATs</w:t>
            </w:r>
            <w:r>
              <w:rPr>
                <w:rFonts w:ascii="Helvetica" w:hAnsi="Helvetica"/>
                <w:color w:val="000000"/>
                <w:sz w:val="18"/>
                <w:lang w:eastAsia="en-GB"/>
              </w:rPr>
              <w:t xml:space="preserve"> (genes)</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673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817</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272</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r w:rsidR="00A203D4">
        <w:trPr>
          <w:trHeight w:val="254"/>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 xml:space="preserve">RATs </w:t>
            </w:r>
            <w:r>
              <w:rPr>
                <w:rFonts w:ascii="Helvetica" w:hAnsi="Helvetica"/>
                <w:color w:val="000000"/>
                <w:sz w:val="18"/>
                <w:lang w:eastAsia="en-GB"/>
              </w:rPr>
              <w:t>(</w:t>
            </w:r>
            <w:proofErr w:type="spellStart"/>
            <w:r>
              <w:rPr>
                <w:rFonts w:ascii="Helvetica" w:hAnsi="Helvetica"/>
                <w:color w:val="000000"/>
                <w:sz w:val="18"/>
                <w:lang w:eastAsia="en-GB"/>
              </w:rPr>
              <w:t>transc</w:t>
            </w:r>
            <w:proofErr w:type="spellEnd"/>
            <w:r>
              <w:rPr>
                <w:rFonts w:ascii="Helvetica" w:hAnsi="Helvetica"/>
                <w:color w:val="000000"/>
                <w:sz w:val="18"/>
                <w:lang w:eastAsia="en-GB"/>
              </w:rPr>
              <w:t>.)</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(553)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772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(652)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833</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(213)</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223</w:t>
            </w:r>
          </w:p>
        </w:tc>
      </w:tr>
      <w:tr w:rsidR="00A203D4">
        <w:trPr>
          <w:trHeight w:val="254"/>
        </w:trPr>
        <w:tc>
          <w:tcPr>
            <w:tcW w:w="1417" w:type="dxa"/>
            <w:shd w:val="clear" w:color="auto" w:fill="auto"/>
          </w:tcPr>
          <w:p w:rsidR="00A203D4" w:rsidRDefault="00A31C93">
            <w:pPr>
              <w:spacing w:line="240" w:lineRule="auto"/>
              <w:jc w:val="both"/>
              <w:rPr>
                <w:rFonts w:ascii="Helvetica" w:hAnsi="Helvetica"/>
                <w:i/>
                <w:color w:val="000000"/>
                <w:sz w:val="18"/>
                <w:lang w:eastAsia="en-GB"/>
              </w:rPr>
            </w:pPr>
            <w:r>
              <w:rPr>
                <w:rFonts w:ascii="Helvetica" w:hAnsi="Helvetica"/>
                <w:i/>
                <w:color w:val="000000"/>
                <w:sz w:val="18"/>
                <w:lang w:eastAsia="en-GB"/>
              </w:rPr>
              <w:t>SUPPA2</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(780)</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1391</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(753)</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1252</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(257)</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374</w:t>
            </w:r>
          </w:p>
        </w:tc>
      </w:tr>
      <w:tr w:rsidR="00A203D4">
        <w:trPr>
          <w:trHeight w:val="227"/>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lang w:eastAsia="en-GB"/>
              </w:rPr>
            </w:pPr>
            <w:proofErr w:type="spellStart"/>
            <w:r>
              <w:rPr>
                <w:rFonts w:ascii="Helvetica" w:hAnsi="Helvetica"/>
                <w:i/>
                <w:color w:val="000000"/>
                <w:sz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987</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1680</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541</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overlap of results between different methods is similar to the overlap of results between annotations, as shown in Table 4. 97% of the genes reported by gene-level method in </w:t>
      </w:r>
      <w:r>
        <w:rPr>
          <w:rFonts w:ascii="Helvetica" w:hAnsi="Helvetica"/>
          <w:i/>
          <w:sz w:val="16"/>
          <w:szCs w:val="16"/>
        </w:rPr>
        <w:t>RATs</w:t>
      </w:r>
      <w:r>
        <w:rPr>
          <w:rFonts w:ascii="Helvetica" w:hAnsi="Helvetica"/>
          <w:sz w:val="16"/>
          <w:szCs w:val="16"/>
        </w:rPr>
        <w:t xml:space="preserve"> are also identified as DTU by the transcript-level method. Among all the pairwise comparisons of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however, the highest level of agreement at both transcript and gene level is between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identifies DTU in 53% of the transcripts that are called as DTU by the transcript-level method in </w:t>
      </w:r>
      <w:r>
        <w:rPr>
          <w:rFonts w:ascii="Helvetica" w:hAnsi="Helvetica"/>
          <w:i/>
          <w:sz w:val="16"/>
          <w:szCs w:val="16"/>
        </w:rPr>
        <w:t>RATs</w:t>
      </w:r>
      <w:r>
        <w:rPr>
          <w:rFonts w:ascii="Helvetica" w:hAnsi="Helvetica"/>
          <w:sz w:val="16"/>
          <w:szCs w:val="16"/>
        </w:rPr>
        <w:t xml:space="preserve">, however </w:t>
      </w:r>
      <w:r>
        <w:rPr>
          <w:rFonts w:ascii="Helvetica" w:hAnsi="Helvetica"/>
          <w:i/>
          <w:sz w:val="16"/>
          <w:szCs w:val="16"/>
        </w:rPr>
        <w:t>RATs</w:t>
      </w:r>
      <w:r>
        <w:rPr>
          <w:rFonts w:ascii="Helvetica" w:hAnsi="Helvetica"/>
          <w:sz w:val="16"/>
          <w:szCs w:val="16"/>
        </w:rPr>
        <w:t xml:space="preserve"> calls DTU for only 35% of the transcripts identified as DTU by </w:t>
      </w:r>
      <w:r>
        <w:rPr>
          <w:rFonts w:ascii="Helvetica" w:hAnsi="Helvetica"/>
          <w:i/>
          <w:sz w:val="16"/>
          <w:szCs w:val="16"/>
        </w:rPr>
        <w:t>SUPPA2</w:t>
      </w:r>
      <w:r>
        <w:rPr>
          <w:rFonts w:ascii="Helvetica" w:hAnsi="Helvetica"/>
          <w:sz w:val="16"/>
          <w:szCs w:val="16"/>
        </w:rPr>
        <w:t xml:space="preserve">. </w:t>
      </w:r>
      <w:proofErr w:type="spellStart"/>
      <w:r>
        <w:rPr>
          <w:rFonts w:ascii="Helvetica" w:hAnsi="Helvetica"/>
          <w:i/>
          <w:sz w:val="16"/>
          <w:szCs w:val="16"/>
        </w:rPr>
        <w:t>DRIMSeq</w:t>
      </w:r>
      <w:proofErr w:type="spellEnd"/>
      <w:r>
        <w:rPr>
          <w:rFonts w:ascii="Helvetica" w:hAnsi="Helvetica"/>
          <w:sz w:val="16"/>
          <w:szCs w:val="16"/>
        </w:rPr>
        <w:t xml:space="preserve"> consistently reports a higher number of DTU identifications than either </w:t>
      </w:r>
      <w:r>
        <w:rPr>
          <w:rFonts w:ascii="Helvetica" w:hAnsi="Helvetica"/>
          <w:i/>
          <w:sz w:val="16"/>
          <w:szCs w:val="16"/>
        </w:rPr>
        <w:t>RATs</w:t>
      </w:r>
      <w:r>
        <w:rPr>
          <w:rFonts w:ascii="Helvetica" w:hAnsi="Helvetica"/>
          <w:sz w:val="16"/>
          <w:szCs w:val="16"/>
        </w:rPr>
        <w:t xml:space="preserve"> or </w:t>
      </w:r>
      <w:r>
        <w:rPr>
          <w:rFonts w:ascii="Helvetica" w:hAnsi="Helvetica"/>
          <w:i/>
          <w:sz w:val="16"/>
          <w:szCs w:val="16"/>
        </w:rPr>
        <w:t>SUPPA2</w:t>
      </w:r>
      <w:r>
        <w:rPr>
          <w:rFonts w:ascii="Helvetica" w:hAnsi="Helvetica"/>
          <w:sz w:val="16"/>
          <w:szCs w:val="16"/>
        </w:rPr>
        <w:t xml:space="preserve">, but still only manages at most 43% agreement with the other two tools. </w:t>
      </w:r>
    </w:p>
    <w:p w:rsidR="00A203D4" w:rsidRDefault="00A203D4">
      <w:pPr>
        <w:jc w:val="both"/>
        <w:rPr>
          <w:rFonts w:ascii="Helvetica" w:hAnsi="Helvetica"/>
          <w:sz w:val="20"/>
          <w:szCs w:val="16"/>
        </w:rPr>
      </w:pPr>
    </w:p>
    <w:p w:rsidR="00A203D4" w:rsidRDefault="00A31C93">
      <w:pPr>
        <w:pStyle w:val="para-first"/>
      </w:pPr>
      <w:r>
        <w:rPr>
          <w:rFonts w:ascii="Helvetica" w:hAnsi="Helvetica"/>
          <w:b/>
          <w:lang w:val="en-GB"/>
        </w:rPr>
        <w:t xml:space="preserve">Table 4. </w:t>
      </w:r>
      <w:r>
        <w:rPr>
          <w:rFonts w:ascii="Helvetica" w:hAnsi="Helvetica"/>
          <w:lang w:val="en-GB"/>
        </w:rPr>
        <w:t xml:space="preserve">Overlap between the DTU results from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quantification of the </w:t>
      </w:r>
      <w:r>
        <w:fldChar w:fldCharType="begin"/>
      </w:r>
      <w:r>
        <w:instrText>ADDIN EN.CITE</w:instrText>
      </w:r>
      <w:r>
        <w:fldChar w:fldCharType="end"/>
      </w:r>
      <w:bookmarkStart w:id="910" w:name="__Fieldmark__13905_3434555421"/>
      <w:r>
        <w:fldChar w:fldCharType="begin"/>
      </w:r>
      <w:r>
        <w:rPr>
          <w:rFonts w:ascii="Helvetica" w:hAnsi="Helvetica"/>
        </w:rPr>
        <w:instrText>ADDIN EN.CITE.DATA</w:instrText>
      </w:r>
      <w:r>
        <w:rPr>
          <w:rFonts w:ascii="Helvetica" w:hAnsi="Helvetica"/>
        </w:rPr>
        <w:fldChar w:fldCharType="separate"/>
      </w:r>
      <w:bookmarkStart w:id="911" w:name="__Fieldmark__13926_3434555421"/>
      <w:bookmarkEnd w:id="910"/>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912" w:author="Unknown Author" w:date="2019-05-25T22:38:00Z">
        <w:r>
          <w:rPr>
            <w:rFonts w:ascii="Helvetica" w:hAnsi="Helvetica"/>
            <w:lang w:val="en-GB"/>
          </w:rPr>
          <w:t>3</w:t>
        </w:r>
      </w:ins>
      <w:del w:id="913" w:author="Unknown Author" w:date="2019-05-25T22:38:00Z">
        <w:r>
          <w:rPr>
            <w:rFonts w:ascii="Helvetica" w:hAnsi="Helvetica"/>
            <w:lang w:val="en-GB"/>
          </w:rPr>
          <w:delText>1</w:delText>
        </w:r>
      </w:del>
      <w:r>
        <w:rPr>
          <w:rFonts w:ascii="Helvetica" w:hAnsi="Helvetica"/>
          <w:lang w:val="en-GB"/>
        </w:rPr>
        <w:t>])</w:t>
      </w:r>
      <w:r>
        <w:fldChar w:fldCharType="end"/>
      </w:r>
      <w:bookmarkEnd w:id="911"/>
      <w:r>
        <w:rPr>
          <w:rFonts w:ascii="Helvetica" w:hAnsi="Helvetica"/>
          <w:lang w:val="en-GB"/>
        </w:rPr>
        <w:t xml:space="preserve"> dataset based on </w:t>
      </w:r>
      <w:proofErr w:type="spellStart"/>
      <w:r>
        <w:rPr>
          <w:rFonts w:ascii="Helvetica" w:hAnsi="Helvetica"/>
          <w:lang w:val="en-GB"/>
        </w:rPr>
        <w:t>Ensembl</w:t>
      </w:r>
      <w:proofErr w:type="spellEnd"/>
      <w:r>
        <w:rPr>
          <w:rFonts w:ascii="Helvetica" w:hAnsi="Helvetica"/>
          <w:lang w:val="en-GB"/>
        </w:rPr>
        <w:t xml:space="preserve"> v87. The overlaps are shown as the proportion of the results from the methods on the columns captured by the methods on the rows.</w:t>
      </w:r>
    </w:p>
    <w:p w:rsidR="00A203D4" w:rsidRDefault="00A203D4">
      <w:pPr>
        <w:jc w:val="both"/>
        <w:rPr>
          <w:rFonts w:ascii="Helvetica" w:hAnsi="Helvetica"/>
          <w:sz w:val="16"/>
        </w:rPr>
      </w:pPr>
    </w:p>
    <w:tbl>
      <w:tblPr>
        <w:tblW w:w="7795" w:type="dxa"/>
        <w:tblInd w:w="596"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3"/>
        <w:gridCol w:w="850"/>
        <w:gridCol w:w="851"/>
        <w:gridCol w:w="993"/>
        <w:gridCol w:w="992"/>
        <w:gridCol w:w="992"/>
        <w:gridCol w:w="1134"/>
      </w:tblGrid>
      <w:tr w:rsidR="00A203D4">
        <w:trPr>
          <w:trHeight w:val="289"/>
        </w:trPr>
        <w:tc>
          <w:tcPr>
            <w:tcW w:w="1983"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850"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(genes)</w:t>
            </w:r>
          </w:p>
        </w:tc>
        <w:tc>
          <w:tcPr>
            <w:tcW w:w="851"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993"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1134"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r>
      <w:tr w:rsidR="00A203D4">
        <w:trPr>
          <w:trHeight w:val="155"/>
        </w:trPr>
        <w:tc>
          <w:tcPr>
            <w:tcW w:w="1983"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850" w:type="dxa"/>
            <w:tcBorders>
              <w:top w:val="single" w:sz="4" w:space="0" w:color="000000"/>
            </w:tcBorders>
            <w:shd w:val="clear" w:color="auto" w:fill="auto"/>
          </w:tcPr>
          <w:p w:rsidR="00A203D4" w:rsidRDefault="00A203D4">
            <w:pPr>
              <w:spacing w:line="240" w:lineRule="auto"/>
              <w:jc w:val="center"/>
              <w:rPr>
                <w:rFonts w:ascii="Helvetica" w:hAnsi="Helvetica"/>
                <w:b/>
                <w:color w:val="000000"/>
                <w:sz w:val="18"/>
                <w:szCs w:val="18"/>
                <w:lang w:eastAsia="en-GB"/>
              </w:rPr>
            </w:pPr>
          </w:p>
        </w:tc>
        <w:tc>
          <w:tcPr>
            <w:tcW w:w="85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97%</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46%</w:t>
            </w:r>
          </w:p>
        </w:tc>
        <w:tc>
          <w:tcPr>
            <w:tcW w:w="1134"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19%</w:t>
            </w:r>
          </w:p>
        </w:tc>
      </w:tr>
      <w:tr w:rsidR="00A203D4">
        <w:trPr>
          <w:trHeight w:val="119"/>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851" w:type="dxa"/>
            <w:shd w:val="clear" w:color="auto" w:fill="auto"/>
          </w:tcPr>
          <w:p w:rsidR="00A203D4" w:rsidRDefault="00A203D4">
            <w:pPr>
              <w:spacing w:line="240" w:lineRule="auto"/>
              <w:jc w:val="center"/>
              <w:rPr>
                <w:rFonts w:ascii="Helvetica" w:hAnsi="Helvetica"/>
                <w:b/>
                <w:sz w:val="18"/>
                <w:szCs w:val="18"/>
                <w:lang w:eastAsia="en-GB"/>
              </w:rPr>
            </w:pPr>
          </w:p>
        </w:tc>
        <w:tc>
          <w:tcPr>
            <w:tcW w:w="993"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35%</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r>
      <w:tr w:rsidR="00A203D4">
        <w:trPr>
          <w:trHeight w:val="8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78%</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17%</w:t>
            </w:r>
          </w:p>
        </w:tc>
      </w:tr>
      <w:tr w:rsidR="00A203D4">
        <w:trPr>
          <w:trHeight w:val="92"/>
        </w:trPr>
        <w:tc>
          <w:tcPr>
            <w:tcW w:w="1983" w:type="dxa"/>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SUPPA2</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53%</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r>
      <w:tr w:rsidR="00A203D4">
        <w:trPr>
          <w:trHeight w:val="22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49%</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sz w:val="18"/>
                <w:szCs w:val="18"/>
                <w:lang w:eastAsia="en-GB"/>
              </w:rPr>
            </w:pP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17%</w:t>
            </w:r>
          </w:p>
        </w:tc>
      </w:tr>
      <w:tr w:rsidR="00A203D4">
        <w:trPr>
          <w:trHeight w:val="92"/>
        </w:trPr>
        <w:tc>
          <w:tcPr>
            <w:tcW w:w="1983"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39%</w:t>
            </w:r>
          </w:p>
        </w:tc>
        <w:tc>
          <w:tcPr>
            <w:tcW w:w="85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43%</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38%</w:t>
            </w:r>
          </w:p>
        </w:tc>
        <w:tc>
          <w:tcPr>
            <w:tcW w:w="1134" w:type="dxa"/>
            <w:tcBorders>
              <w:bottom w:val="single" w:sz="4" w:space="0" w:color="000000"/>
            </w:tcBorders>
            <w:shd w:val="clear" w:color="auto" w:fill="auto"/>
          </w:tcPr>
          <w:p w:rsidR="00A203D4" w:rsidRDefault="00A203D4">
            <w:pPr>
              <w:spacing w:line="240" w:lineRule="auto"/>
              <w:jc w:val="center"/>
              <w:rPr>
                <w:rFonts w:ascii="Helvetica" w:hAnsi="Helvetica"/>
                <w:b/>
                <w:sz w:val="18"/>
                <w:szCs w:val="18"/>
                <w:lang w:eastAsia="en-GB"/>
              </w:rPr>
            </w:pPr>
          </w:p>
        </w:tc>
      </w:tr>
    </w:tbl>
    <w:p w:rsidR="00A203D4" w:rsidRDefault="00A203D4">
      <w:pPr>
        <w:pStyle w:val="ParaNoInd"/>
        <w:rPr>
          <w:rFonts w:ascii="Helvetica" w:hAnsi="Helvetica"/>
          <w:sz w:val="16"/>
          <w:szCs w:val="16"/>
          <w:lang w:val="en-GB"/>
        </w:rPr>
      </w:pPr>
    </w:p>
    <w:p w:rsidR="00A203D4" w:rsidRDefault="00A31C93">
      <w:pPr>
        <w:jc w:val="both"/>
      </w:pPr>
      <w:r>
        <w:rPr>
          <w:rFonts w:ascii="Helvetica" w:hAnsi="Helvetica"/>
          <w:sz w:val="16"/>
          <w:szCs w:val="16"/>
        </w:rPr>
        <w:t>A</w:t>
      </w:r>
      <w:r>
        <w:rPr>
          <w:rFonts w:ascii="Helvetica" w:hAnsi="Helvetica"/>
          <w:color w:val="000000"/>
          <w:sz w:val="16"/>
          <w:szCs w:val="16"/>
          <w:lang w:eastAsia="en-GB"/>
        </w:rPr>
        <w:t xml:space="preserve"> </w:t>
      </w:r>
      <w:r>
        <w:rPr>
          <w:rFonts w:ascii="Helvetica" w:hAnsi="Helvetica"/>
          <w:sz w:val="16"/>
          <w:szCs w:val="16"/>
        </w:rPr>
        <w:t xml:space="preserve">deeper insight into the causes of the disagreements between the three tools (Supplementary analysis 3), reveals that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are more similar than implied by the level of agreement presented in Table 4. Figure </w:t>
      </w:r>
      <w:del w:id="914" w:author="Unknown Author" w:date="2019-06-09T19:15:00Z">
        <w:r>
          <w:rPr>
            <w:rFonts w:ascii="Helvetica" w:hAnsi="Helvetica"/>
            <w:sz w:val="16"/>
            <w:szCs w:val="16"/>
          </w:rPr>
          <w:delText>5</w:delText>
        </w:r>
      </w:del>
      <w:ins w:id="915" w:author="Unknown Author" w:date="2019-06-09T19:15:00Z">
        <w:r>
          <w:rPr>
            <w:rFonts w:ascii="Helvetica" w:hAnsi="Helvetica"/>
            <w:sz w:val="16"/>
            <w:szCs w:val="16"/>
          </w:rPr>
          <w:t>6</w:t>
        </w:r>
      </w:ins>
      <w:r>
        <w:rPr>
          <w:rFonts w:ascii="Helvetica" w:hAnsi="Helvetica"/>
          <w:sz w:val="16"/>
          <w:szCs w:val="16"/>
        </w:rPr>
        <w:t xml:space="preserve"> shows that the novel reproducibility testing feature in </w:t>
      </w:r>
      <w:r>
        <w:rPr>
          <w:rFonts w:ascii="Helvetica" w:hAnsi="Helvetica"/>
          <w:i/>
          <w:sz w:val="16"/>
          <w:szCs w:val="16"/>
        </w:rPr>
        <w:t>RATs</w:t>
      </w:r>
      <w:r>
        <w:rPr>
          <w:rFonts w:ascii="Helvetica" w:hAnsi="Helvetica"/>
          <w:sz w:val="16"/>
          <w:szCs w:val="16"/>
        </w:rPr>
        <w:t xml:space="preserve">, which discounts DTU identification from highly variable quantifications (see section 2.1), is responsible for rejecting 43% of the </w:t>
      </w:r>
      <w:r>
        <w:rPr>
          <w:rFonts w:ascii="Helvetica" w:hAnsi="Helvetica"/>
          <w:i/>
          <w:sz w:val="16"/>
          <w:szCs w:val="16"/>
        </w:rPr>
        <w:t>SUPPA2</w:t>
      </w:r>
      <w:r>
        <w:rPr>
          <w:rFonts w:ascii="Helvetica" w:hAnsi="Helvetica"/>
          <w:sz w:val="16"/>
          <w:szCs w:val="16"/>
        </w:rPr>
        <w:t xml:space="preserve"> DTU transcripts and 28% of the </w:t>
      </w:r>
      <w:proofErr w:type="spellStart"/>
      <w:r>
        <w:rPr>
          <w:rFonts w:ascii="Helvetica" w:hAnsi="Helvetica"/>
          <w:i/>
          <w:sz w:val="16"/>
          <w:szCs w:val="16"/>
        </w:rPr>
        <w:t>DRIMSeq</w:t>
      </w:r>
      <w:proofErr w:type="spellEnd"/>
      <w:r>
        <w:rPr>
          <w:rFonts w:ascii="Helvetica" w:hAnsi="Helvetica"/>
          <w:sz w:val="16"/>
          <w:szCs w:val="16"/>
        </w:rPr>
        <w:t xml:space="preserve"> DTU genes that pass the significance and effect size filtering criteria. 53% of the </w:t>
      </w:r>
      <w:proofErr w:type="spellStart"/>
      <w:r>
        <w:rPr>
          <w:rFonts w:ascii="Helvetica" w:hAnsi="Helvetica"/>
          <w:i/>
          <w:sz w:val="16"/>
          <w:szCs w:val="16"/>
        </w:rPr>
        <w:t>DRIMSeq</w:t>
      </w:r>
      <w:proofErr w:type="spellEnd"/>
      <w:r>
        <w:rPr>
          <w:rFonts w:ascii="Helvetica" w:hAnsi="Helvetica"/>
          <w:sz w:val="16"/>
          <w:szCs w:val="16"/>
        </w:rPr>
        <w:t xml:space="preserve"> results and, perplexingly, 18% of the </w:t>
      </w:r>
      <w:r>
        <w:rPr>
          <w:rFonts w:ascii="Helvetica" w:hAnsi="Helvetica"/>
          <w:i/>
          <w:sz w:val="16"/>
          <w:szCs w:val="16"/>
        </w:rPr>
        <w:t>SUPPA2</w:t>
      </w:r>
      <w:r>
        <w:rPr>
          <w:rFonts w:ascii="Helvetica" w:hAnsi="Helvetica"/>
          <w:sz w:val="16"/>
          <w:szCs w:val="16"/>
        </w:rPr>
        <w:t xml:space="preserve"> results are rejected due to the effect size filter (after passing the significance testing, but prior to the reproducibility filter), despite all the tools operating on the same input isoform quantifications. </w:t>
      </w:r>
    </w:p>
    <w:p w:rsidR="00A203D4" w:rsidRDefault="00A203D4">
      <w:pPr>
        <w:jc w:val="both"/>
        <w:rPr>
          <w:rFonts w:ascii="Helvetica" w:hAnsi="Helvetica"/>
          <w:sz w:val="16"/>
          <w:szCs w:val="16"/>
        </w:rPr>
      </w:pPr>
    </w:p>
    <w:p w:rsidR="00A203D4" w:rsidRDefault="00A31C93">
      <w:pPr>
        <w:jc w:val="both"/>
        <w:rPr>
          <w:rFonts w:ascii="Helvetica" w:hAnsi="Helvetica"/>
          <w:b/>
          <w:sz w:val="16"/>
          <w:szCs w:val="16"/>
        </w:rPr>
      </w:pPr>
      <w:r>
        <w:rPr>
          <w:rFonts w:ascii="Helvetica" w:hAnsi="Helvetica"/>
          <w:b/>
          <w:noProof/>
          <w:sz w:val="16"/>
          <w:szCs w:val="16"/>
        </w:rPr>
        <w:drawing>
          <wp:anchor distT="0" distB="0" distL="114300" distR="114300" simplePos="0" relativeHeight="11" behindDoc="0" locked="0" layoutInCell="1" allowOverlap="1">
            <wp:simplePos x="0" y="0"/>
            <wp:positionH relativeFrom="page">
              <wp:posOffset>1332865</wp:posOffset>
            </wp:positionH>
            <wp:positionV relativeFrom="paragraph">
              <wp:posOffset>635</wp:posOffset>
            </wp:positionV>
            <wp:extent cx="5461000" cy="1479550"/>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1"/>
                    <a:stretch>
                      <a:fillRect/>
                    </a:stretch>
                  </pic:blipFill>
                  <pic:spPr bwMode="auto">
                    <a:xfrm>
                      <a:off x="0" y="0"/>
                      <a:ext cx="5461000" cy="1479550"/>
                    </a:xfrm>
                    <a:prstGeom prst="rect">
                      <a:avLst/>
                    </a:prstGeom>
                  </pic:spPr>
                </pic:pic>
              </a:graphicData>
            </a:graphic>
          </wp:anchor>
        </w:drawing>
      </w:r>
    </w:p>
    <w:p w:rsidR="00A203D4" w:rsidRDefault="00A31C93">
      <w:pPr>
        <w:jc w:val="both"/>
      </w:pPr>
      <w:r>
        <w:rPr>
          <w:rFonts w:ascii="Helvetica" w:hAnsi="Helvetica"/>
          <w:b/>
          <w:sz w:val="16"/>
          <w:szCs w:val="16"/>
        </w:rPr>
        <w:t xml:space="preserve">Figure </w:t>
      </w:r>
      <w:del w:id="916" w:author="Unknown Author" w:date="2019-06-09T19:15:00Z">
        <w:r>
          <w:rPr>
            <w:rFonts w:ascii="Helvetica" w:hAnsi="Helvetica"/>
            <w:b/>
            <w:sz w:val="16"/>
            <w:szCs w:val="16"/>
          </w:rPr>
          <w:delText>5</w:delText>
        </w:r>
      </w:del>
      <w:ins w:id="917" w:author="Unknown Author" w:date="2019-06-09T19:15:00Z">
        <w:r>
          <w:rPr>
            <w:rFonts w:ascii="Helvetica" w:hAnsi="Helvetica"/>
            <w:b/>
            <w:sz w:val="16"/>
            <w:szCs w:val="16"/>
          </w:rPr>
          <w:t>6</w:t>
        </w:r>
      </w:ins>
      <w:r>
        <w:rPr>
          <w:rFonts w:ascii="Helvetica" w:hAnsi="Helvetica"/>
          <w:b/>
          <w:sz w:val="16"/>
          <w:szCs w:val="16"/>
        </w:rPr>
        <w:t>.</w:t>
      </w:r>
      <w:r>
        <w:rPr>
          <w:rFonts w:ascii="Helvetica" w:hAnsi="Helvetica"/>
          <w:sz w:val="16"/>
          <w:szCs w:val="16"/>
        </w:rPr>
        <w:t xml:space="preserve"> Causes of rejection by </w:t>
      </w:r>
      <w:r>
        <w:rPr>
          <w:rFonts w:ascii="Helvetica" w:hAnsi="Helvetica"/>
          <w:i/>
          <w:sz w:val="16"/>
          <w:szCs w:val="16"/>
        </w:rPr>
        <w:t>RATs</w:t>
      </w:r>
      <w:r>
        <w:rPr>
          <w:rFonts w:ascii="Helvetica" w:hAnsi="Helvetica"/>
          <w:sz w:val="16"/>
          <w:szCs w:val="16"/>
        </w:rPr>
        <w:t xml:space="preserve"> of results reported by </w:t>
      </w:r>
      <w:r>
        <w:rPr>
          <w:rFonts w:ascii="Helvetica" w:hAnsi="Helvetica"/>
          <w:i/>
          <w:sz w:val="16"/>
          <w:szCs w:val="16"/>
        </w:rPr>
        <w:t>SUPPA2</w:t>
      </w:r>
      <w:r>
        <w:rPr>
          <w:rFonts w:ascii="Helvetica" w:hAnsi="Helvetica"/>
          <w:sz w:val="16"/>
          <w:szCs w:val="16"/>
        </w:rPr>
        <w:t xml:space="preserve"> or </w:t>
      </w:r>
      <w:proofErr w:type="spellStart"/>
      <w:r>
        <w:rPr>
          <w:rFonts w:ascii="Helvetica" w:hAnsi="Helvetica"/>
          <w:i/>
          <w:sz w:val="16"/>
          <w:szCs w:val="16"/>
        </w:rPr>
        <w:t>DRIMSeq</w:t>
      </w:r>
      <w:proofErr w:type="spellEnd"/>
      <w:r>
        <w:rPr>
          <w:rFonts w:ascii="Helvetica" w:hAnsi="Helvetica"/>
          <w:sz w:val="16"/>
          <w:szCs w:val="16"/>
        </w:rPr>
        <w:t xml:space="preserve">, expressed as proportion of the total DTU identifications reported by </w:t>
      </w:r>
      <w:r>
        <w:rPr>
          <w:rFonts w:ascii="Helvetica" w:hAnsi="Helvetica"/>
          <w:i/>
          <w:sz w:val="16"/>
          <w:szCs w:val="16"/>
        </w:rPr>
        <w:t>SUPPA2</w:t>
      </w:r>
      <w:r>
        <w:rPr>
          <w:rFonts w:ascii="Helvetica" w:hAnsi="Helvetica"/>
          <w:sz w:val="16"/>
          <w:szCs w:val="16"/>
        </w:rPr>
        <w:t xml:space="preserve"> (1252 transcripts) or </w:t>
      </w:r>
      <w:proofErr w:type="spellStart"/>
      <w:r>
        <w:rPr>
          <w:rFonts w:ascii="Helvetica" w:hAnsi="Helvetica"/>
          <w:i/>
          <w:sz w:val="16"/>
          <w:szCs w:val="16"/>
        </w:rPr>
        <w:t>DRIMSeq</w:t>
      </w:r>
      <w:proofErr w:type="spellEnd"/>
      <w:r>
        <w:rPr>
          <w:rFonts w:ascii="Helvetica" w:hAnsi="Helvetica"/>
          <w:sz w:val="16"/>
          <w:szCs w:val="16"/>
        </w:rPr>
        <w:t xml:space="preserve"> (1680 genes). The colours represent the different criteria imposed by </w:t>
      </w:r>
      <w:r>
        <w:rPr>
          <w:rFonts w:ascii="Helvetica" w:hAnsi="Helvetica"/>
          <w:i/>
          <w:sz w:val="16"/>
          <w:szCs w:val="16"/>
        </w:rPr>
        <w:t>RATs</w:t>
      </w:r>
      <w:r>
        <w:rPr>
          <w:rFonts w:ascii="Helvetica" w:hAnsi="Helvetica"/>
          <w:sz w:val="16"/>
          <w:szCs w:val="16"/>
        </w:rPr>
        <w:t>. Since no abundance pre-filtering was enabled for any of the tools, there are no rejections caused by the transcript abundance and the effective number of expressed isoforms.</w:t>
      </w:r>
    </w:p>
    <w:p w:rsidR="00A203D4" w:rsidRDefault="00A203D4">
      <w:pPr>
        <w:jc w:val="both"/>
        <w:rPr>
          <w:rFonts w:ascii="Helvetica" w:hAnsi="Helvetica"/>
          <w:sz w:val="16"/>
          <w:szCs w:val="16"/>
        </w:rPr>
      </w:pPr>
    </w:p>
    <w:p w:rsidR="00A203D4" w:rsidRDefault="00A31C93">
      <w:pPr>
        <w:pStyle w:val="Heading2"/>
        <w:numPr>
          <w:ilvl w:val="1"/>
          <w:numId w:val="2"/>
        </w:numPr>
        <w:ind w:left="0"/>
        <w:rPr>
          <w:rFonts w:ascii="Helvetica" w:hAnsi="Helvetica"/>
          <w:lang w:val="en-GB"/>
        </w:rPr>
      </w:pPr>
      <w:r>
        <w:rPr>
          <w:rFonts w:ascii="Helvetica" w:hAnsi="Helvetica"/>
          <w:lang w:val="en-GB"/>
        </w:rPr>
        <w:t>Hardware requirements and run times</w:t>
      </w:r>
    </w:p>
    <w:p w:rsidR="00A203D4" w:rsidRDefault="00A31C93">
      <w:proofErr w:type="spellStart"/>
      <w:r>
        <w:rPr>
          <w:rFonts w:ascii="Helvetica" w:hAnsi="Helvetica"/>
          <w:i/>
          <w:sz w:val="16"/>
          <w:szCs w:val="16"/>
        </w:rPr>
        <w:t>RATs</w:t>
      </w:r>
      <w:r>
        <w:rPr>
          <w:rFonts w:ascii="Helvetica" w:hAnsi="Helvetica"/>
          <w:sz w:val="16"/>
          <w:szCs w:val="16"/>
        </w:rPr>
        <w:t>’</w:t>
      </w:r>
      <w:proofErr w:type="spellEnd"/>
      <w:r>
        <w:rPr>
          <w:rFonts w:ascii="Helvetica" w:hAnsi="Helvetica"/>
          <w:sz w:val="16"/>
          <w:szCs w:val="16"/>
        </w:rPr>
        <w:t xml:space="preserve"> runtime and memory consumption depend on the size of the annotation and the number of bootstraps iterations. Where multiple processing cores are available, </w:t>
      </w:r>
      <w:r>
        <w:rPr>
          <w:rFonts w:ascii="Helvetica" w:hAnsi="Helvetica"/>
          <w:i/>
          <w:sz w:val="16"/>
          <w:szCs w:val="16"/>
        </w:rPr>
        <w:t>RATs</w:t>
      </w:r>
      <w:r>
        <w:rPr>
          <w:rFonts w:ascii="Helvetica" w:hAnsi="Helvetica"/>
          <w:sz w:val="16"/>
          <w:szCs w:val="16"/>
        </w:rPr>
        <w:t xml:space="preserve"> can be instructed to take advantage of them. The runtime and maximum memory usage for the two simulated datasets from our benchmarks, running on a high-specification laptop, are shown in Table 5.</w:t>
      </w:r>
    </w:p>
    <w:p w:rsidR="00A203D4" w:rsidRDefault="00A203D4">
      <w:pPr>
        <w:rPr>
          <w:rFonts w:ascii="Helvetica" w:hAnsi="Helvetica"/>
          <w:sz w:val="20"/>
          <w:szCs w:val="20"/>
        </w:rPr>
      </w:pPr>
    </w:p>
    <w:p w:rsidR="00A203D4" w:rsidRDefault="00A31C93">
      <w:pPr>
        <w:spacing w:before="360" w:after="120"/>
      </w:pPr>
      <w:r>
        <w:rPr>
          <w:rFonts w:ascii="Helvetica" w:hAnsi="Helvetica"/>
          <w:b/>
          <w:sz w:val="16"/>
          <w:szCs w:val="20"/>
        </w:rPr>
        <w:t>Table 5</w:t>
      </w:r>
      <w:r>
        <w:rPr>
          <w:rFonts w:ascii="Helvetica" w:hAnsi="Helvetica"/>
          <w:sz w:val="16"/>
          <w:szCs w:val="20"/>
        </w:rPr>
        <w:t xml:space="preserve">. Runtime and maximum RAM usage for the Drosophila and human simulated datasets, running on a hyper-threaded quad-core 15” 2015 </w:t>
      </w:r>
      <w:proofErr w:type="spellStart"/>
      <w:r>
        <w:rPr>
          <w:rFonts w:ascii="Helvetica" w:hAnsi="Helvetica"/>
          <w:sz w:val="16"/>
          <w:szCs w:val="20"/>
        </w:rPr>
        <w:t>Macbook</w:t>
      </w:r>
      <w:proofErr w:type="spellEnd"/>
      <w:r>
        <w:rPr>
          <w:rFonts w:ascii="Helvetica" w:hAnsi="Helvetica"/>
          <w:sz w:val="16"/>
          <w:szCs w:val="20"/>
        </w:rPr>
        <w:t xml:space="preserve"> Pro with SSD and 16GB RAM. Measured via the </w:t>
      </w:r>
      <w:proofErr w:type="spellStart"/>
      <w:r>
        <w:rPr>
          <w:rFonts w:ascii="Helvetica" w:hAnsi="Helvetica"/>
          <w:i/>
          <w:sz w:val="16"/>
          <w:szCs w:val="20"/>
        </w:rPr>
        <w:t>peakRAM</w:t>
      </w:r>
      <w:proofErr w:type="spellEnd"/>
      <w:r>
        <w:rPr>
          <w:rFonts w:ascii="Helvetica" w:hAnsi="Helvetica"/>
          <w:sz w:val="16"/>
          <w:szCs w:val="20"/>
        </w:rPr>
        <w:t xml:space="preserve"> package </w:t>
      </w:r>
      <w:r>
        <w:fldChar w:fldCharType="begin"/>
      </w:r>
      <w:r>
        <w:rPr>
          <w:rFonts w:ascii="Helvetica" w:hAnsi="Helvetica"/>
          <w:sz w:val="16"/>
          <w:szCs w:val="20"/>
        </w:rPr>
        <w:instrText>ADDIN EN.CITE &lt;EndNote&gt;&lt;Cite&gt;&lt;Author&gt;Quinn&lt;/Author&gt;&lt;Year&gt;2017&lt;/Year&gt;&lt;RecNum&gt;277&lt;/RecNum&gt;&lt;DisplayText&gt;[35]&lt;/DisplayText&gt;&lt;record&gt;&lt;rec-number&gt;277&lt;/rec-number&gt;&lt;foreign-keys&gt;&lt;key app="EN" db-id="xssft9txgdvp5dearv65fpw0azv5xwswd5fa" timestamp="1547120851"&gt;277&lt;/key&gt;&lt;/foreign-keys&gt;&lt;ref-type name="Journal Article"&gt;17&lt;/ref-type&gt;&lt;contributors&gt;&lt;authors&gt;&lt;author&gt;Quinn, T&lt;/author&gt;&lt;/authors&gt;&lt;/contributors&gt;&lt;titles&gt;&lt;title&gt;peakRAM: Monitor the total and peak RAM used by an expression or function&lt;/title&gt;&lt;/titles&gt;&lt;dates&gt;&lt;year&gt;2017&lt;/year&gt;&lt;/dates&gt;&lt;urls&gt;&lt;related-urls&gt;&lt;url&gt;https://cran.r-project.org/web/packages/peakRAM/index.html&lt;/url&gt;&lt;/related-urls&gt;&lt;/urls&gt;&lt;/record&gt;&lt;/Cite&gt;&lt;/EndNote&gt;</w:instrText>
      </w:r>
      <w:r>
        <w:rPr>
          <w:rFonts w:ascii="Helvetica" w:hAnsi="Helvetica"/>
          <w:sz w:val="16"/>
          <w:szCs w:val="20"/>
        </w:rPr>
        <w:fldChar w:fldCharType="separate"/>
      </w:r>
      <w:bookmarkStart w:id="918" w:name="__Fieldmark__14253_3434555421"/>
      <w:r>
        <w:rPr>
          <w:rFonts w:ascii="Helvetica" w:hAnsi="Helvetica"/>
          <w:sz w:val="16"/>
          <w:szCs w:val="20"/>
        </w:rPr>
        <w:t>[3</w:t>
      </w:r>
      <w:ins w:id="919" w:author="Unknown Author" w:date="2019-05-25T22:38:00Z">
        <w:r>
          <w:rPr>
            <w:rFonts w:ascii="Helvetica" w:hAnsi="Helvetica"/>
            <w:sz w:val="16"/>
            <w:szCs w:val="20"/>
          </w:rPr>
          <w:t>6</w:t>
        </w:r>
      </w:ins>
      <w:del w:id="920" w:author="Unknown Author" w:date="2019-05-25T22:38:00Z">
        <w:r>
          <w:rPr>
            <w:rFonts w:ascii="Helvetica" w:hAnsi="Helvetica"/>
            <w:sz w:val="16"/>
            <w:szCs w:val="20"/>
          </w:rPr>
          <w:delText>5</w:delText>
        </w:r>
      </w:del>
      <w:r>
        <w:rPr>
          <w:rFonts w:ascii="Helvetica" w:hAnsi="Helvetica"/>
          <w:sz w:val="16"/>
          <w:szCs w:val="20"/>
        </w:rPr>
        <w:t>]</w:t>
      </w:r>
      <w:r>
        <w:fldChar w:fldCharType="end"/>
      </w:r>
      <w:bookmarkEnd w:id="918"/>
      <w:r>
        <w:rPr>
          <w:rFonts w:ascii="Helvetica" w:hAnsi="Helvetica"/>
          <w:sz w:val="16"/>
          <w:szCs w:val="20"/>
        </w:rPr>
        <w:t>. For the bootstrapped runs, 100 iterations were used for the quantification reproducibility and 9 for the cross-replicate reproducibility, representing all the pairwise combinations of the 3 replicates per condition.</w:t>
      </w:r>
    </w:p>
    <w:tbl>
      <w:tblPr>
        <w:tblW w:w="6803" w:type="dxa"/>
        <w:tblInd w:w="73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134"/>
        <w:gridCol w:w="1700"/>
        <w:gridCol w:w="1134"/>
        <w:gridCol w:w="1701"/>
        <w:gridCol w:w="1134"/>
      </w:tblGrid>
      <w:tr w:rsidR="00A203D4">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Dataset</w:t>
            </w:r>
          </w:p>
        </w:tc>
        <w:tc>
          <w:tcPr>
            <w:tcW w:w="1700"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Bootstraps</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Threads</w:t>
            </w:r>
          </w:p>
        </w:tc>
        <w:tc>
          <w:tcPr>
            <w:tcW w:w="1701"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proofErr w:type="spellStart"/>
            <w:r>
              <w:rPr>
                <w:rFonts w:ascii="Helvetica" w:hAnsi="Helvetica"/>
                <w:b/>
                <w:sz w:val="18"/>
                <w:szCs w:val="18"/>
              </w:rPr>
              <w:t>Wallclock</w:t>
            </w:r>
            <w:proofErr w:type="spellEnd"/>
            <w:r>
              <w:rPr>
                <w:rFonts w:ascii="Helvetica" w:hAnsi="Helvetica"/>
                <w:b/>
                <w:sz w:val="18"/>
                <w:szCs w:val="18"/>
              </w:rPr>
              <w:t xml:space="preserve"> Time (</w:t>
            </w:r>
            <w:proofErr w:type="spellStart"/>
            <w:r>
              <w:rPr>
                <w:rFonts w:ascii="Helvetica" w:hAnsi="Helvetica"/>
                <w:b/>
                <w:sz w:val="18"/>
                <w:szCs w:val="18"/>
              </w:rPr>
              <w:t>hh:</w:t>
            </w:r>
            <w:proofErr w:type="gramStart"/>
            <w:r>
              <w:rPr>
                <w:rFonts w:ascii="Helvetica" w:hAnsi="Helvetica"/>
                <w:b/>
                <w:sz w:val="18"/>
                <w:szCs w:val="18"/>
              </w:rPr>
              <w:t>mm:ss</w:t>
            </w:r>
            <w:proofErr w:type="spellEnd"/>
            <w:proofErr w:type="gramEnd"/>
            <w:r>
              <w:rPr>
                <w:rFonts w:ascii="Helvetica" w:hAnsi="Helvetica"/>
                <w:b/>
                <w:sz w:val="18"/>
                <w:szCs w:val="18"/>
              </w:rPr>
              <w:t>)</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Max RAM (GB)</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Drosophila</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00:00:16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0.36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00:00:08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00:20:20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1.01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00:07:56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0.87</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Human</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00:01:39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3.05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3.21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02:11:13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4.25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00:47:47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4.15</w:t>
            </w:r>
          </w:p>
        </w:tc>
      </w:tr>
    </w:tbl>
    <w:p w:rsidR="00A203D4" w:rsidRDefault="00A203D4">
      <w:pPr>
        <w:rPr>
          <w:rFonts w:ascii="Helvetica" w:hAnsi="Helvetica"/>
          <w:sz w:val="20"/>
          <w:szCs w:val="20"/>
        </w:rPr>
      </w:pPr>
    </w:p>
    <w:p w:rsidR="00A203D4" w:rsidRDefault="00A203D4">
      <w:pPr>
        <w:rPr>
          <w:rFonts w:ascii="Helvetica" w:hAnsi="Helvetica"/>
          <w:sz w:val="20"/>
          <w:szCs w:val="20"/>
        </w:rPr>
      </w:pPr>
    </w:p>
    <w:p w:rsidR="00A203D4" w:rsidRDefault="00A31C93">
      <w:pPr>
        <w:pStyle w:val="Heading1"/>
        <w:numPr>
          <w:ilvl w:val="0"/>
          <w:numId w:val="2"/>
        </w:numPr>
        <w:ind w:left="0" w:firstLine="0"/>
        <w:jc w:val="both"/>
        <w:rPr>
          <w:sz w:val="32"/>
          <w:lang w:val="en-GB"/>
        </w:rPr>
      </w:pPr>
      <w:r>
        <w:rPr>
          <w:sz w:val="32"/>
          <w:lang w:val="en-GB"/>
        </w:rPr>
        <w:t>Discussion</w:t>
      </w:r>
    </w:p>
    <w:p w:rsidR="00A203D4" w:rsidRDefault="00A203D4">
      <w:pPr>
        <w:rPr>
          <w:rFonts w:ascii="Helvetica" w:hAnsi="Helvetica"/>
        </w:rPr>
      </w:pPr>
    </w:p>
    <w:p w:rsidR="00A203D4" w:rsidRDefault="00A31C93">
      <w:pPr>
        <w:jc w:val="both"/>
      </w:pPr>
      <w:r>
        <w:rPr>
          <w:rFonts w:ascii="Helvetica" w:hAnsi="Helvetica"/>
          <w:sz w:val="16"/>
          <w:szCs w:val="16"/>
        </w:rPr>
        <w:t xml:space="preserve">Reliable identification of differential isoform usage depends critically on </w:t>
      </w:r>
      <w:proofErr w:type="spellStart"/>
      <w:r>
        <w:rPr>
          <w:rFonts w:ascii="Helvetica" w:hAnsi="Helvetica"/>
          <w:sz w:val="16"/>
          <w:szCs w:val="16"/>
        </w:rPr>
        <w:t>i</w:t>
      </w:r>
      <w:proofErr w:type="spellEnd"/>
      <w:r>
        <w:rPr>
          <w:rFonts w:ascii="Helvetica" w:hAnsi="Helvetica"/>
          <w:sz w:val="16"/>
          <w:szCs w:val="16"/>
        </w:rPr>
        <w:t xml:space="preserve">) the accuracy of the upstream isoform expression quantifications, and ii) on the accuracy of the annotation they use. </w:t>
      </w:r>
      <w:r>
        <w:rPr>
          <w:rFonts w:ascii="Helvetica" w:hAnsi="Helvetica"/>
          <w:i/>
          <w:sz w:val="16"/>
          <w:szCs w:val="16"/>
        </w:rPr>
        <w:t>RATs</w:t>
      </w:r>
      <w:r>
        <w:rPr>
          <w:rFonts w:ascii="Helvetica" w:hAnsi="Helvetica"/>
          <w:sz w:val="16"/>
          <w:szCs w:val="16"/>
        </w:rPr>
        <w:t xml:space="preserve"> is the first differential isoform usage tool to include the reproducibility of the upstream isoform expression quantifications to refine its DTU identifications</w:t>
      </w:r>
      <w:del w:id="921" w:author="Unknown Author" w:date="2019-06-09T21:25:00Z">
        <w:r>
          <w:rPr>
            <w:rFonts w:ascii="Helvetica" w:hAnsi="Helvetica"/>
            <w:sz w:val="16"/>
            <w:szCs w:val="16"/>
          </w:rPr>
          <w:delText>, directly addressing the accuracy of the upstream isoform expression quantifications</w:delText>
        </w:r>
      </w:del>
      <w:r>
        <w:rPr>
          <w:rFonts w:ascii="Helvetica" w:hAnsi="Helvetica"/>
          <w:sz w:val="16"/>
          <w:szCs w:val="16"/>
        </w:rPr>
        <w:t xml:space="preserve">. Leveraging the bootstrapped isoform </w:t>
      </w:r>
      <w:del w:id="922" w:author="Unknown Author" w:date="2019-06-09T21:25:00Z">
        <w:r>
          <w:rPr>
            <w:rFonts w:ascii="Helvetica" w:hAnsi="Helvetica"/>
            <w:sz w:val="16"/>
            <w:szCs w:val="16"/>
          </w:rPr>
          <w:delText>expression quantifications</w:delText>
        </w:r>
      </w:del>
      <w:ins w:id="923" w:author="Unknown Author" w:date="2019-06-09T21:25:00Z">
        <w:r>
          <w:rPr>
            <w:rFonts w:ascii="Helvetica" w:hAnsi="Helvetica"/>
            <w:sz w:val="16"/>
            <w:szCs w:val="16"/>
          </w:rPr>
          <w:t xml:space="preserve">abundances </w:t>
        </w:r>
        <w:del w:id="924" w:author="Nicholas Schurch" w:date="2019-10-08T15:05:00Z">
          <w:r w:rsidDel="001D0F64">
            <w:rPr>
              <w:rFonts w:ascii="Helvetica" w:hAnsi="Helvetica"/>
              <w:sz w:val="16"/>
              <w:szCs w:val="16"/>
            </w:rPr>
            <w:delText>obained</w:delText>
          </w:r>
        </w:del>
      </w:ins>
      <w:ins w:id="925" w:author="Nicholas Schurch" w:date="2019-10-08T15:05:00Z">
        <w:r w:rsidR="001D0F64">
          <w:rPr>
            <w:rFonts w:ascii="Helvetica" w:hAnsi="Helvetica"/>
            <w:sz w:val="16"/>
            <w:szCs w:val="16"/>
          </w:rPr>
          <w:t>obtained</w:t>
        </w:r>
      </w:ins>
      <w:r>
        <w:rPr>
          <w:rFonts w:ascii="Helvetica" w:hAnsi="Helvetica"/>
          <w:sz w:val="16"/>
          <w:szCs w:val="16"/>
        </w:rPr>
        <w:t xml:space="preserve"> from fast modern alignment-free isoform expression quantification tools </w:t>
      </w:r>
      <w:del w:id="926" w:author="Unknown Author" w:date="2019-06-09T21:25:00Z">
        <w:r>
          <w:rPr>
            <w:rFonts w:ascii="Helvetica" w:hAnsi="Helvetica"/>
            <w:sz w:val="16"/>
            <w:szCs w:val="16"/>
          </w:rPr>
          <w:delText>(</w:delText>
        </w:r>
      </w:del>
      <w:r>
        <w:rPr>
          <w:rFonts w:ascii="Helvetica" w:hAnsi="Helvetica"/>
          <w:sz w:val="16"/>
          <w:szCs w:val="16"/>
        </w:rPr>
        <w:t xml:space="preserve">such as </w:t>
      </w:r>
      <w:proofErr w:type="spellStart"/>
      <w:r>
        <w:rPr>
          <w:rFonts w:ascii="Helvetica" w:hAnsi="Helvetica"/>
          <w:i/>
          <w:sz w:val="16"/>
          <w:szCs w:val="16"/>
        </w:rPr>
        <w:t>Kallisto</w:t>
      </w:r>
      <w:proofErr w:type="spellEnd"/>
      <w:r>
        <w:rPr>
          <w:rFonts w:ascii="Helvetica" w:hAnsi="Helvetica"/>
          <w:sz w:val="16"/>
          <w:szCs w:val="16"/>
        </w:rPr>
        <w:t xml:space="preserve"> and </w:t>
      </w:r>
      <w:r>
        <w:rPr>
          <w:rFonts w:ascii="Helvetica" w:hAnsi="Helvetica"/>
          <w:i/>
          <w:sz w:val="16"/>
          <w:szCs w:val="16"/>
        </w:rPr>
        <w:t>Salmon</w:t>
      </w:r>
      <w:del w:id="927" w:author="Unknown Author" w:date="2019-06-09T21:26:00Z">
        <w:r>
          <w:rPr>
            <w:rFonts w:ascii="Helvetica" w:hAnsi="Helvetica"/>
            <w:i/>
            <w:sz w:val="16"/>
            <w:szCs w:val="16"/>
          </w:rPr>
          <w:delText>)</w:delText>
        </w:r>
      </w:del>
      <w:r>
        <w:rPr>
          <w:rFonts w:ascii="Helvetica" w:hAnsi="Helvetica"/>
          <w:sz w:val="16"/>
          <w:szCs w:val="16"/>
        </w:rPr>
        <w:t xml:space="preserve"> allows </w:t>
      </w:r>
      <w:r>
        <w:rPr>
          <w:rFonts w:ascii="Helvetica" w:hAnsi="Helvetica"/>
          <w:i/>
          <w:sz w:val="16"/>
          <w:szCs w:val="16"/>
        </w:rPr>
        <w:t>RATs</w:t>
      </w:r>
      <w:r>
        <w:rPr>
          <w:rFonts w:ascii="Helvetica" w:hAnsi="Helvetica"/>
          <w:sz w:val="16"/>
          <w:szCs w:val="16"/>
        </w:rPr>
        <w:t xml:space="preserve"> to reject those cases of DTU that are based on highly uncertain isoform </w:t>
      </w:r>
      <w:ins w:id="928" w:author="Unknown Author" w:date="2019-06-09T21:26:00Z">
        <w:r>
          <w:rPr>
            <w:rFonts w:ascii="Helvetica" w:hAnsi="Helvetica"/>
            <w:sz w:val="16"/>
            <w:szCs w:val="16"/>
          </w:rPr>
          <w:t>abundances</w:t>
        </w:r>
      </w:ins>
      <w:del w:id="929" w:author="Unknown Author" w:date="2019-06-09T21:26:00Z">
        <w:r>
          <w:rPr>
            <w:rFonts w:ascii="Helvetica" w:hAnsi="Helvetica"/>
            <w:sz w:val="16"/>
            <w:szCs w:val="16"/>
          </w:rPr>
          <w:delText>quantifications</w:delText>
        </w:r>
      </w:del>
      <w:r>
        <w:rPr>
          <w:rFonts w:ascii="Helvetica" w:hAnsi="Helvetica"/>
          <w:sz w:val="16"/>
          <w:szCs w:val="16"/>
        </w:rPr>
        <w:t xml:space="preserve">. </w:t>
      </w:r>
      <w:bookmarkStart w:id="930" w:name="_Hlk21512989"/>
      <w:r>
        <w:rPr>
          <w:rFonts w:ascii="Helvetica" w:hAnsi="Helvetica"/>
          <w:sz w:val="16"/>
          <w:szCs w:val="16"/>
        </w:rPr>
        <w:t>Existing</w:t>
      </w:r>
      <w:ins w:id="931" w:author="Froussios,Kimon" w:date="2019-11-11T15:48:00Z">
        <w:r w:rsidR="0017582E">
          <w:rPr>
            <w:rFonts w:ascii="Helvetica" w:hAnsi="Helvetica"/>
            <w:sz w:val="16"/>
            <w:szCs w:val="16"/>
          </w:rPr>
          <w:t xml:space="preserve"> DTU</w:t>
        </w:r>
      </w:ins>
      <w:r>
        <w:rPr>
          <w:rFonts w:ascii="Helvetica" w:hAnsi="Helvetica"/>
          <w:sz w:val="16"/>
          <w:szCs w:val="16"/>
        </w:rPr>
        <w:t xml:space="preserve"> tools </w:t>
      </w:r>
      <w:ins w:id="932" w:author="Nicholas Schurch" w:date="2019-10-08T10:09:00Z">
        <w:r>
          <w:rPr>
            <w:rFonts w:ascii="Helvetica" w:hAnsi="Helvetica"/>
            <w:sz w:val="16"/>
            <w:szCs w:val="16"/>
          </w:rPr>
          <w:t>do not make use of</w:t>
        </w:r>
      </w:ins>
      <w:ins w:id="933" w:author="Nicholas Schurch" w:date="2019-10-08T15:05:00Z">
        <w:r w:rsidR="00E63024">
          <w:rPr>
            <w:rFonts w:ascii="Helvetica" w:hAnsi="Helvetica"/>
            <w:sz w:val="16"/>
            <w:szCs w:val="16"/>
          </w:rPr>
          <w:t xml:space="preserve"> this</w:t>
        </w:r>
      </w:ins>
      <w:ins w:id="934" w:author="Nicholas Schurch" w:date="2019-10-08T10:09:00Z">
        <w:r>
          <w:rPr>
            <w:rFonts w:ascii="Helvetica" w:hAnsi="Helvetica"/>
            <w:sz w:val="16"/>
            <w:szCs w:val="16"/>
          </w:rPr>
          <w:t xml:space="preserve"> inferential replication, instead </w:t>
        </w:r>
      </w:ins>
      <w:ins w:id="935" w:author="Unknown Author" w:date="2019-05-27T23:27:00Z">
        <w:del w:id="936" w:author="Nicholas Schurch" w:date="2019-10-08T10:09:00Z">
          <w:r w:rsidDel="00A31C93">
            <w:rPr>
              <w:rFonts w:ascii="Helvetica" w:hAnsi="Helvetica"/>
              <w:sz w:val="16"/>
              <w:szCs w:val="16"/>
            </w:rPr>
            <w:delText xml:space="preserve">typically </w:delText>
          </w:r>
        </w:del>
      </w:ins>
      <w:del w:id="937" w:author="Nicholas Schurch" w:date="2019-10-08T10:09:00Z">
        <w:r w:rsidDel="00A31C93">
          <w:rPr>
            <w:rFonts w:ascii="Helvetica" w:hAnsi="Helvetica"/>
            <w:sz w:val="16"/>
            <w:szCs w:val="16"/>
          </w:rPr>
          <w:delText>rely</w:delText>
        </w:r>
      </w:del>
      <w:ins w:id="938" w:author="Nicholas Schurch" w:date="2019-10-08T10:09:00Z">
        <w:r>
          <w:rPr>
            <w:rFonts w:ascii="Helvetica" w:hAnsi="Helvetica"/>
            <w:sz w:val="16"/>
            <w:szCs w:val="16"/>
          </w:rPr>
          <w:t>relying</w:t>
        </w:r>
      </w:ins>
      <w:r>
        <w:rPr>
          <w:rFonts w:ascii="Helvetica" w:hAnsi="Helvetica"/>
          <w:sz w:val="16"/>
          <w:szCs w:val="16"/>
        </w:rPr>
        <w:t xml:space="preserve"> on </w:t>
      </w:r>
      <w:del w:id="939" w:author="Unknown Author" w:date="2019-05-27T23:25:00Z">
        <w:r>
          <w:rPr>
            <w:rFonts w:ascii="Helvetica" w:hAnsi="Helvetica"/>
            <w:sz w:val="16"/>
            <w:szCs w:val="16"/>
          </w:rPr>
          <w:delText>the mean</w:delText>
        </w:r>
      </w:del>
      <w:ins w:id="940" w:author="Unknown Author" w:date="2019-05-27T23:25:00Z">
        <w:r>
          <w:rPr>
            <w:rFonts w:ascii="Helvetica" w:hAnsi="Helvetica"/>
            <w:sz w:val="16"/>
            <w:szCs w:val="16"/>
          </w:rPr>
          <w:t xml:space="preserve"> a single value of</w:t>
        </w:r>
      </w:ins>
      <w:r>
        <w:rPr>
          <w:rFonts w:ascii="Helvetica" w:hAnsi="Helvetica"/>
          <w:sz w:val="16"/>
          <w:szCs w:val="16"/>
        </w:rPr>
        <w:t xml:space="preserve"> isoform abundance</w:t>
      </w:r>
      <w:ins w:id="941" w:author="Unknown Author" w:date="2019-05-27T23:25:00Z">
        <w:r>
          <w:rPr>
            <w:rFonts w:ascii="Helvetica" w:hAnsi="Helvetica"/>
            <w:sz w:val="16"/>
            <w:szCs w:val="16"/>
          </w:rPr>
          <w:t xml:space="preserve"> per transcript per sample</w:t>
        </w:r>
      </w:ins>
      <w:del w:id="942" w:author="Unknown Author" w:date="2019-05-27T23:25:00Z">
        <w:r>
          <w:rPr>
            <w:rFonts w:ascii="Helvetica" w:hAnsi="Helvetica"/>
            <w:sz w:val="16"/>
            <w:szCs w:val="16"/>
          </w:rPr>
          <w:delText>s</w:delText>
        </w:r>
      </w:del>
      <w:del w:id="943" w:author="Nicholas Schurch" w:date="2019-10-08T10:10:00Z">
        <w:r w:rsidDel="00A31C93">
          <w:rPr>
            <w:rFonts w:ascii="Helvetica" w:hAnsi="Helvetica"/>
            <w:sz w:val="16"/>
            <w:szCs w:val="16"/>
          </w:rPr>
          <w:delText xml:space="preserve">, which can hide a large degree of </w:delText>
        </w:r>
      </w:del>
      <w:ins w:id="944" w:author="Unknown Author" w:date="2019-06-09T21:26:00Z">
        <w:del w:id="945" w:author="Nicholas Schurch" w:date="2019-10-08T10:10:00Z">
          <w:r w:rsidDel="00A31C93">
            <w:rPr>
              <w:rFonts w:ascii="Helvetica" w:hAnsi="Helvetica"/>
              <w:sz w:val="16"/>
              <w:szCs w:val="16"/>
            </w:rPr>
            <w:delText xml:space="preserve">technical </w:delText>
          </w:r>
        </w:del>
      </w:ins>
      <w:del w:id="946" w:author="Nicholas Schurch" w:date="2019-10-08T10:10:00Z">
        <w:r w:rsidDel="00A31C93">
          <w:rPr>
            <w:rFonts w:ascii="Helvetica" w:hAnsi="Helvetica"/>
            <w:sz w:val="16"/>
            <w:szCs w:val="16"/>
          </w:rPr>
          <w:delText xml:space="preserve">variability, </w:delText>
        </w:r>
      </w:del>
      <w:ins w:id="947" w:author="Nicholas Schurch" w:date="2019-10-08T10:11:00Z">
        <w:r>
          <w:rPr>
            <w:rFonts w:ascii="Helvetica" w:hAnsi="Helvetica"/>
            <w:sz w:val="16"/>
            <w:szCs w:val="16"/>
          </w:rPr>
          <w:t xml:space="preserve"> </w:t>
        </w:r>
      </w:ins>
      <w:r>
        <w:rPr>
          <w:rFonts w:ascii="Helvetica" w:hAnsi="Helvetica"/>
          <w:sz w:val="16"/>
          <w:szCs w:val="16"/>
        </w:rPr>
        <w:t>and are thus insensitive to this reproducibility criterion</w:t>
      </w:r>
      <w:ins w:id="948" w:author="Froussios,Kimon" w:date="2019-11-11T15:52:00Z">
        <w:r w:rsidR="0017582E">
          <w:rPr>
            <w:rFonts w:ascii="Helvetica" w:hAnsi="Helvetica"/>
            <w:sz w:val="16"/>
            <w:szCs w:val="16"/>
          </w:rPr>
          <w:t xml:space="preserve">. </w:t>
        </w:r>
      </w:ins>
      <w:ins w:id="949" w:author="Froussios,Kimon" w:date="2019-11-11T15:54:00Z">
        <w:r w:rsidR="0017582E">
          <w:rPr>
            <w:rFonts w:ascii="Helvetica" w:hAnsi="Helvetica"/>
            <w:sz w:val="16"/>
            <w:szCs w:val="16"/>
          </w:rPr>
          <w:t>Such a criterion has also recently been made available for</w:t>
        </w:r>
      </w:ins>
      <w:ins w:id="950" w:author="Froussios,Kimon" w:date="2019-11-11T15:51:00Z">
        <w:r w:rsidR="0017582E">
          <w:rPr>
            <w:rFonts w:ascii="Helvetica" w:hAnsi="Helvetica"/>
            <w:sz w:val="16"/>
            <w:szCs w:val="16"/>
          </w:rPr>
          <w:t xml:space="preserve"> DGE and DTE</w:t>
        </w:r>
      </w:ins>
      <w:ins w:id="951" w:author="Froussios,Kimon" w:date="2019-11-11T15:54:00Z">
        <w:r w:rsidR="0017582E">
          <w:rPr>
            <w:rFonts w:ascii="Helvetica" w:hAnsi="Helvetica"/>
            <w:sz w:val="16"/>
            <w:szCs w:val="16"/>
          </w:rPr>
          <w:t xml:space="preserve"> using Swish [37]</w:t>
        </w:r>
      </w:ins>
      <w:r>
        <w:rPr>
          <w:rFonts w:ascii="Helvetica" w:hAnsi="Helvetica"/>
          <w:sz w:val="16"/>
          <w:szCs w:val="16"/>
        </w:rPr>
        <w:t xml:space="preserve">. </w:t>
      </w:r>
      <w:bookmarkEnd w:id="930"/>
      <w:r>
        <w:rPr>
          <w:rFonts w:ascii="Helvetica" w:hAnsi="Helvetica"/>
          <w:sz w:val="16"/>
          <w:szCs w:val="16"/>
        </w:rPr>
        <w:t xml:space="preserve">We recommend running </w:t>
      </w:r>
      <w:r>
        <w:rPr>
          <w:rFonts w:ascii="Helvetica" w:hAnsi="Helvetica"/>
          <w:i/>
          <w:sz w:val="16"/>
          <w:szCs w:val="16"/>
        </w:rPr>
        <w:t xml:space="preserve">RATs, </w:t>
      </w:r>
      <w:r w:rsidRPr="00E63024">
        <w:rPr>
          <w:rFonts w:ascii="Helvetica" w:hAnsi="Helvetica"/>
          <w:iCs/>
          <w:sz w:val="16"/>
          <w:szCs w:val="16"/>
          <w:rPrChange w:id="952" w:author="Nicholas Schurch" w:date="2019-10-08T15:05:00Z">
            <w:rPr>
              <w:rFonts w:ascii="Helvetica" w:hAnsi="Helvetica"/>
              <w:i/>
              <w:sz w:val="16"/>
              <w:szCs w:val="16"/>
            </w:rPr>
          </w:rPrChange>
        </w:rPr>
        <w:t>and the underlying</w:t>
      </w:r>
      <w:r>
        <w:rPr>
          <w:rFonts w:ascii="Helvetica" w:hAnsi="Helvetica"/>
          <w:i/>
          <w:sz w:val="16"/>
          <w:szCs w:val="16"/>
        </w:rPr>
        <w:t xml:space="preserve"> </w:t>
      </w:r>
      <w:r>
        <w:rPr>
          <w:rFonts w:ascii="Helvetica" w:hAnsi="Helvetica"/>
          <w:sz w:val="16"/>
          <w:szCs w:val="16"/>
        </w:rPr>
        <w:t xml:space="preserve">alignment-free isoform </w:t>
      </w:r>
      <w:del w:id="953" w:author="Unknown Author" w:date="2019-06-09T21:27:00Z">
        <w:r>
          <w:rPr>
            <w:rFonts w:ascii="Helvetica" w:hAnsi="Helvetica"/>
            <w:sz w:val="16"/>
            <w:szCs w:val="16"/>
          </w:rPr>
          <w:delText xml:space="preserve">expression </w:delText>
        </w:r>
      </w:del>
      <w:r>
        <w:rPr>
          <w:rFonts w:ascii="Helvetica" w:hAnsi="Helvetica"/>
          <w:sz w:val="16"/>
          <w:szCs w:val="16"/>
        </w:rPr>
        <w:t>quantification tools</w:t>
      </w:r>
      <w:del w:id="954" w:author="Nicholas Schurch" w:date="2019-10-08T15:05:00Z">
        <w:r w:rsidDel="00E63024">
          <w:rPr>
            <w:rFonts w:ascii="Helvetica" w:hAnsi="Helvetica"/>
            <w:sz w:val="16"/>
            <w:szCs w:val="16"/>
          </w:rPr>
          <w:delText xml:space="preserve"> </w:delText>
        </w:r>
      </w:del>
      <w:del w:id="955" w:author="Unknown Author" w:date="2019-06-09T21:27:00Z">
        <w:r>
          <w:rPr>
            <w:rFonts w:ascii="Helvetica" w:hAnsi="Helvetica"/>
            <w:sz w:val="16"/>
            <w:szCs w:val="16"/>
          </w:rPr>
          <w:delText>that generate the data it operates on,</w:delText>
        </w:r>
      </w:del>
      <w:r>
        <w:rPr>
          <w:rFonts w:ascii="Helvetica" w:hAnsi="Helvetica"/>
          <w:i/>
          <w:sz w:val="16"/>
          <w:szCs w:val="16"/>
        </w:rPr>
        <w:t xml:space="preserve"> </w:t>
      </w:r>
      <w:r>
        <w:rPr>
          <w:rFonts w:ascii="Helvetica" w:hAnsi="Helvetica"/>
          <w:sz w:val="16"/>
          <w:szCs w:val="16"/>
        </w:rPr>
        <w:t>with at least 100 bootstrap iterations</w:t>
      </w:r>
      <w:ins w:id="956" w:author="Unknown Author" w:date="2019-06-09T21:27:00Z">
        <w:r>
          <w:rPr>
            <w:rFonts w:ascii="Helvetica" w:hAnsi="Helvetica"/>
            <w:sz w:val="16"/>
            <w:szCs w:val="16"/>
          </w:rPr>
          <w:t>, to obtain reliable DTU calls</w:t>
        </w:r>
      </w:ins>
      <w:r>
        <w:rPr>
          <w:rFonts w:ascii="Helvetica" w:hAnsi="Helvetica"/>
          <w:sz w:val="16"/>
          <w:szCs w:val="16"/>
        </w:rPr>
        <w:t>.</w:t>
      </w:r>
    </w:p>
    <w:p w:rsidR="00A203D4" w:rsidRDefault="00A203D4">
      <w:pPr>
        <w:pStyle w:val="para-first"/>
        <w:rPr>
          <w:rFonts w:ascii="Helvetica" w:hAnsi="Helvetica"/>
          <w:lang w:val="en-GB"/>
        </w:rPr>
      </w:pPr>
    </w:p>
    <w:p w:rsidR="00A203D4" w:rsidDel="00E63024" w:rsidRDefault="00A31C93">
      <w:pPr>
        <w:jc w:val="both"/>
        <w:rPr>
          <w:del w:id="957" w:author="Nicholas Schurch" w:date="2019-10-08T15:06:00Z"/>
        </w:rPr>
      </w:pPr>
      <w:del w:id="958" w:author="Unknown Author" w:date="2019-06-09T21:28:00Z">
        <w:r>
          <w:rPr>
            <w:rFonts w:ascii="Helvetica" w:hAnsi="Helvetica"/>
            <w:sz w:val="16"/>
            <w:szCs w:val="16"/>
          </w:rPr>
          <w:delText xml:space="preserve"> </w:delText>
        </w:r>
      </w:del>
      <w:r>
        <w:rPr>
          <w:rFonts w:ascii="Helvetica" w:hAnsi="Helvetica"/>
          <w:sz w:val="16"/>
          <w:szCs w:val="16"/>
        </w:rPr>
        <w:t xml:space="preserve">We evaluated </w:t>
      </w:r>
      <w:r>
        <w:rPr>
          <w:rFonts w:ascii="Helvetica" w:hAnsi="Helvetica"/>
          <w:i/>
          <w:sz w:val="16"/>
          <w:szCs w:val="16"/>
        </w:rPr>
        <w:t>RATs</w:t>
      </w:r>
      <w:r>
        <w:rPr>
          <w:rFonts w:ascii="Helvetica" w:hAnsi="Helvetica"/>
          <w:sz w:val="16"/>
          <w:szCs w:val="16"/>
        </w:rPr>
        <w:t xml:space="preserve"> on</w:t>
      </w:r>
      <w:del w:id="959" w:author="Unknown Author" w:date="2019-06-09T21:28:00Z">
        <w:r>
          <w:rPr>
            <w:rFonts w:ascii="Helvetica" w:hAnsi="Helvetica"/>
            <w:sz w:val="16"/>
            <w:szCs w:val="16"/>
          </w:rPr>
          <w:delText>both</w:delText>
        </w:r>
      </w:del>
      <w:del w:id="960" w:author="Unknown Author" w:date="2019-06-09T21:29:00Z">
        <w:r>
          <w:rPr>
            <w:rFonts w:ascii="Helvetica" w:hAnsi="Helvetica"/>
            <w:sz w:val="16"/>
            <w:szCs w:val="16"/>
          </w:rPr>
          <w:delText xml:space="preserve"> </w:delText>
        </w:r>
      </w:del>
      <w:r>
        <w:rPr>
          <w:rFonts w:ascii="Helvetica" w:hAnsi="Helvetica"/>
          <w:sz w:val="16"/>
          <w:szCs w:val="16"/>
        </w:rPr>
        <w:t xml:space="preserve"> simulated data </w:t>
      </w:r>
      <w:del w:id="961" w:author="Unknown Author" w:date="2019-05-26T00:37:00Z">
        <w:r>
          <w:rPr>
            <w:rFonts w:ascii="Helvetica" w:hAnsi="Helvetica"/>
            <w:sz w:val="16"/>
            <w:szCs w:val="16"/>
          </w:rPr>
          <w:delText>and show that it outperforms both</w:delText>
        </w:r>
      </w:del>
      <w:del w:id="962" w:author="Unknown Author" w:date="2019-06-09T21:29:00Z">
        <w:r>
          <w:rPr>
            <w:rFonts w:ascii="Helvetica" w:hAnsi="Helvetica"/>
            <w:sz w:val="16"/>
            <w:szCs w:val="16"/>
          </w:rPr>
          <w:delText xml:space="preserve">]) </w:delText>
        </w:r>
      </w:del>
      <w:del w:id="963" w:author="Unknown Author" w:date="2019-05-25T22:38:00Z">
        <w:r>
          <w:rPr>
            <w:rFonts w:ascii="Helvetica" w:hAnsi="Helvetica"/>
            <w:sz w:val="16"/>
            <w:szCs w:val="16"/>
          </w:rPr>
          <w:delText>1</w:delText>
        </w:r>
      </w:del>
      <w:del w:id="964" w:author="Unknown Author" w:date="2019-06-09T21:29:00Z">
        <w:r>
          <w:rPr>
            <w:rFonts w:ascii="Helvetica" w:hAnsi="Helvetica"/>
            <w:sz w:val="16"/>
            <w:szCs w:val="16"/>
          </w:rPr>
          <w:delText>and on a high-quality experimental dataset from Deng</w:delText>
        </w:r>
        <w:r>
          <w:rPr>
            <w:rFonts w:ascii="Helvetica" w:hAnsi="Helvetica"/>
            <w:i/>
            <w:sz w:val="16"/>
            <w:szCs w:val="16"/>
          </w:rPr>
          <w:delText xml:space="preserve"> et. al.</w:delText>
        </w:r>
        <w:r>
          <w:rPr>
            <w:rFonts w:ascii="Helvetica" w:hAnsi="Helvetica"/>
            <w:sz w:val="16"/>
            <w:szCs w:val="16"/>
          </w:rPr>
          <w:delText xml:space="preserve"> (2013, [3</w:delText>
        </w:r>
      </w:del>
      <w:ins w:id="965" w:author="Unknown Author" w:date="2019-05-26T00:37:00Z">
        <w:r>
          <w:rPr>
            <w:rFonts w:ascii="Helvetica" w:hAnsi="Helvetica"/>
            <w:sz w:val="16"/>
            <w:szCs w:val="16"/>
          </w:rPr>
          <w:t>against</w:t>
        </w:r>
      </w:ins>
      <w:ins w:id="966" w:author="Nicholas Schurch" w:date="2019-10-08T15:06:00Z">
        <w:r w:rsidR="00E63024">
          <w:rPr>
            <w:rFonts w:ascii="Helvetica" w:hAnsi="Helvetica"/>
            <w:sz w:val="16"/>
            <w:szCs w:val="16"/>
          </w:rPr>
          <w:t xml:space="preserve"> three other existing tools:</w:t>
        </w:r>
      </w:ins>
      <w:r>
        <w:rPr>
          <w:rFonts w:ascii="Helvetica" w:hAnsi="Helvetica"/>
          <w:sz w:val="16"/>
          <w:szCs w:val="16"/>
        </w:rPr>
        <w:t xml:space="preserve"> </w:t>
      </w:r>
      <w:proofErr w:type="spellStart"/>
      <w:r>
        <w:rPr>
          <w:rFonts w:ascii="Helvetica" w:hAnsi="Helvetica"/>
          <w:i/>
          <w:sz w:val="16"/>
          <w:szCs w:val="16"/>
        </w:rPr>
        <w:t>DRIMSeq</w:t>
      </w:r>
      <w:proofErr w:type="spellEnd"/>
      <w:ins w:id="967" w:author="Unknown Author" w:date="2019-06-09T21:28:00Z">
        <w:r>
          <w:rPr>
            <w:rFonts w:ascii="Helvetica" w:hAnsi="Helvetica"/>
            <w:i/>
            <w:sz w:val="16"/>
            <w:szCs w:val="16"/>
          </w:rPr>
          <w:t xml:space="preserve">, </w:t>
        </w:r>
        <w:proofErr w:type="spellStart"/>
        <w:r>
          <w:rPr>
            <w:rFonts w:ascii="Helvetica" w:hAnsi="Helvetica"/>
            <w:i/>
            <w:sz w:val="16"/>
            <w:szCs w:val="16"/>
          </w:rPr>
          <w:t>DEXSeq</w:t>
        </w:r>
      </w:ins>
      <w:proofErr w:type="spellEnd"/>
      <w:r>
        <w:rPr>
          <w:rFonts w:ascii="Helvetica" w:hAnsi="Helvetica"/>
          <w:sz w:val="16"/>
          <w:szCs w:val="16"/>
        </w:rPr>
        <w:t xml:space="preserve"> </w:t>
      </w:r>
      <w:del w:id="968" w:author="Nicholas Schurch" w:date="2019-10-08T15:06:00Z">
        <w:r w:rsidDel="00E63024">
          <w:rPr>
            <w:rFonts w:ascii="Helvetica" w:hAnsi="Helvetica"/>
            <w:sz w:val="16"/>
            <w:szCs w:val="16"/>
          </w:rPr>
          <w:delText xml:space="preserve">and </w:delText>
        </w:r>
      </w:del>
      <w:ins w:id="969" w:author="Nicholas Schurch" w:date="2019-10-08T15:06:00Z">
        <w:r w:rsidR="00E63024">
          <w:rPr>
            <w:rFonts w:ascii="Helvetica" w:hAnsi="Helvetica"/>
            <w:sz w:val="16"/>
            <w:szCs w:val="16"/>
          </w:rPr>
          <w:t xml:space="preserve">&amp; </w:t>
        </w:r>
      </w:ins>
      <w:r>
        <w:rPr>
          <w:rFonts w:ascii="Helvetica" w:hAnsi="Helvetica"/>
          <w:i/>
          <w:sz w:val="16"/>
          <w:szCs w:val="16"/>
        </w:rPr>
        <w:t>SUPPA</w:t>
      </w:r>
      <w:r>
        <w:rPr>
          <w:rFonts w:ascii="Helvetica" w:hAnsi="Helvetica"/>
          <w:sz w:val="16"/>
          <w:szCs w:val="16"/>
        </w:rPr>
        <w:t xml:space="preserve">2. </w:t>
      </w:r>
      <w:del w:id="970" w:author="Unknown Author" w:date="2019-06-09T21:30:00Z">
        <w:r>
          <w:rPr>
            <w:rFonts w:ascii="Helvetica" w:hAnsi="Helvetica"/>
            <w:sz w:val="16"/>
            <w:szCs w:val="16"/>
          </w:rPr>
          <w:delText xml:space="preserve">On the simulated data with stringent effect-size, reproducibility and statistical significance threshold, both the gene-level and transcript-level methods in </w:delText>
        </w:r>
        <w:r>
          <w:rPr>
            <w:rFonts w:ascii="Helvetica" w:hAnsi="Helvetica"/>
            <w:i/>
            <w:sz w:val="16"/>
            <w:szCs w:val="16"/>
          </w:rPr>
          <w:delText>RATs</w:delText>
        </w:r>
        <w:r>
          <w:rPr>
            <w:rFonts w:ascii="Helvetica" w:hAnsi="Helvetica"/>
            <w:sz w:val="16"/>
            <w:szCs w:val="16"/>
          </w:rPr>
          <w:delText xml:space="preserve"> have a lower FDR than the other two tools, for a comparable sensitivity and comparable or superior Matthews correlation coefficient.</w:delText>
        </w:r>
      </w:del>
      <w:del w:id="971" w:author="Nicholas Schurch" w:date="2019-10-08T15:07:00Z">
        <w:r w:rsidDel="00E63024">
          <w:rPr>
            <w:rFonts w:ascii="Helvetica" w:hAnsi="Helvetica"/>
            <w:sz w:val="16"/>
            <w:szCs w:val="16"/>
          </w:rPr>
          <w:delText xml:space="preserve"> </w:delText>
        </w:r>
      </w:del>
      <w:ins w:id="972" w:author="Unknown Author" w:date="2019-06-09T21:30:00Z">
        <w:del w:id="973" w:author="Nicholas Schurch" w:date="2019-10-08T15:07:00Z">
          <w:r w:rsidDel="00E63024">
            <w:rPr>
              <w:rFonts w:ascii="Helvetica" w:hAnsi="Helvetica"/>
              <w:sz w:val="16"/>
              <w:szCs w:val="16"/>
            </w:rPr>
            <w:delText xml:space="preserve"> </w:delText>
          </w:r>
        </w:del>
        <w:r>
          <w:rPr>
            <w:rFonts w:ascii="Helvetica" w:hAnsi="Helvetica"/>
            <w:sz w:val="16"/>
            <w:szCs w:val="16"/>
          </w:rPr>
          <w:t>We demonstrated that the choice of alignment-free transcript quantification tool did not strongly affect the performance of the DTU tools within the examined parameter space</w:t>
        </w:r>
        <w:del w:id="974" w:author="Nicholas Schurch" w:date="2019-10-08T15:07:00Z">
          <w:r w:rsidDel="00E63024">
            <w:rPr>
              <w:rFonts w:ascii="Helvetica" w:hAnsi="Helvetica"/>
              <w:sz w:val="16"/>
              <w:szCs w:val="16"/>
            </w:rPr>
            <w:delText xml:space="preserve"> </w:delText>
          </w:r>
        </w:del>
        <w:r>
          <w:rPr>
            <w:rFonts w:ascii="Helvetica" w:hAnsi="Helvetica"/>
            <w:sz w:val="16"/>
            <w:szCs w:val="16"/>
          </w:rPr>
          <w:t xml:space="preserve">, and that there is no clear overall winner among the DTU tools. Nonetheless, </w:t>
        </w:r>
        <w:r>
          <w:rPr>
            <w:rFonts w:ascii="Helvetica" w:hAnsi="Helvetica"/>
            <w:i/>
            <w:iCs/>
            <w:sz w:val="16"/>
            <w:szCs w:val="16"/>
          </w:rPr>
          <w:t>RATs</w:t>
        </w:r>
        <w:r>
          <w:rPr>
            <w:rFonts w:ascii="Helvetica" w:hAnsi="Helvetica"/>
            <w:sz w:val="16"/>
            <w:szCs w:val="16"/>
          </w:rPr>
          <w:t xml:space="preserve"> </w:t>
        </w:r>
      </w:ins>
      <w:ins w:id="975" w:author="Unknown Author" w:date="2019-06-09T21:31:00Z">
        <w:r>
          <w:rPr>
            <w:rFonts w:ascii="Helvetica" w:hAnsi="Helvetica"/>
            <w:sz w:val="16"/>
            <w:szCs w:val="16"/>
          </w:rPr>
          <w:t xml:space="preserve">ranked consistently well for low </w:t>
        </w:r>
      </w:ins>
      <w:ins w:id="976" w:author="Unknown Author" w:date="2019-06-09T21:32:00Z">
        <w:r>
          <w:rPr>
            <w:rFonts w:ascii="Helvetica" w:hAnsi="Helvetica"/>
            <w:sz w:val="16"/>
            <w:szCs w:val="16"/>
          </w:rPr>
          <w:t xml:space="preserve">FDR and </w:t>
        </w:r>
      </w:ins>
      <w:ins w:id="977" w:author="Unknown Author" w:date="2019-06-09T21:33:00Z">
        <w:r>
          <w:rPr>
            <w:rFonts w:ascii="Helvetica" w:hAnsi="Helvetica"/>
            <w:sz w:val="16"/>
            <w:szCs w:val="16"/>
          </w:rPr>
          <w:t xml:space="preserve">high MCC and good sensitivity. </w:t>
        </w:r>
      </w:ins>
      <w:del w:id="978" w:author="Unknown Author" w:date="2019-06-09T21:37:00Z">
        <w:r>
          <w:rPr>
            <w:rFonts w:ascii="Helvetica" w:hAnsi="Helvetica"/>
            <w:sz w:val="16"/>
            <w:szCs w:val="16"/>
          </w:rPr>
          <w:delText xml:space="preserve">, although in the simulated datasets </w:delText>
        </w:r>
        <w:r>
          <w:rPr>
            <w:rFonts w:ascii="Helvetica" w:hAnsi="Helvetica"/>
            <w:i/>
            <w:sz w:val="16"/>
            <w:szCs w:val="16"/>
          </w:rPr>
          <w:delText>Kallisto</w:delText>
        </w:r>
        <w:r>
          <w:rPr>
            <w:rFonts w:ascii="Helvetica" w:hAnsi="Helvetica"/>
            <w:sz w:val="16"/>
            <w:szCs w:val="16"/>
          </w:rPr>
          <w:delText xml:space="preserve"> appears more prone to overestimating the expression of non-protein-coding genes that in the design of the simulation are not expressed (Supplementary analysis 2)</w:delText>
        </w:r>
      </w:del>
      <w:del w:id="979" w:author="Unknown Author" w:date="2019-06-09T21:38:00Z">
        <w:r>
          <w:rPr>
            <w:rFonts w:ascii="Helvetica" w:hAnsi="Helvetica"/>
            <w:sz w:val="16"/>
            <w:szCs w:val="16"/>
          </w:rPr>
          <w:delText>The choice of alignment-free transcript quantification tool did not strongly affect the performance of the DTU tools within the examined parameter space</w:delText>
        </w:r>
      </w:del>
      <w:del w:id="980" w:author="Unknown Author" w:date="2019-06-09T21:36:00Z">
        <w:r>
          <w:rPr>
            <w:rFonts w:ascii="Helvetica" w:hAnsi="Helvetica"/>
            <w:sz w:val="16"/>
            <w:szCs w:val="16"/>
          </w:rPr>
          <w:delText xml:space="preserve">Relaxing these stringent thresholds increases the FDR for all the tools and for the lowest tested effect-size thresholds all the tools struggle to control their FDR adequately leaving little room for optimism regarding the identification of DTU with small effect sizes, particularly in low expression genes. </w:delText>
        </w:r>
      </w:del>
      <w:del w:id="981" w:author="Unknown Author" w:date="2019-06-09T21:39:00Z">
        <w:r>
          <w:rPr>
            <w:rFonts w:ascii="Helvetica" w:hAnsi="Helvetica"/>
            <w:sz w:val="16"/>
            <w:szCs w:val="16"/>
          </w:rPr>
          <w:delText xml:space="preserve">This makes </w:delText>
        </w:r>
        <w:r>
          <w:rPr>
            <w:rFonts w:ascii="Helvetica" w:hAnsi="Helvetica"/>
            <w:i/>
            <w:sz w:val="16"/>
            <w:szCs w:val="16"/>
          </w:rPr>
          <w:delText>RATs</w:delText>
        </w:r>
        <w:r>
          <w:rPr>
            <w:rFonts w:ascii="Helvetica" w:hAnsi="Helvetica"/>
            <w:sz w:val="16"/>
            <w:szCs w:val="16"/>
          </w:rPr>
          <w:delText xml:space="preserve"> particularly useful for data from organisms with large transcriptomes where the risk of false positives is higher. </w:delText>
        </w:r>
      </w:del>
      <w:del w:id="982" w:author="Nicholas Schurch" w:date="2019-10-08T15:06:00Z">
        <w:r w:rsidDel="00E63024">
          <w:rPr>
            <w:rFonts w:ascii="Helvetica" w:hAnsi="Helvetica"/>
            <w:sz w:val="16"/>
            <w:szCs w:val="16"/>
          </w:rPr>
          <w:delText xml:space="preserve">. </w:delText>
        </w:r>
      </w:del>
    </w:p>
    <w:p w:rsidR="00A203D4" w:rsidDel="001B2327" w:rsidRDefault="00A31C93">
      <w:pPr>
        <w:jc w:val="both"/>
        <w:rPr>
          <w:del w:id="983" w:author="Nicholas Schurch" w:date="2019-10-08T15:31:00Z"/>
        </w:rPr>
      </w:pPr>
      <w:ins w:id="984" w:author="Unknown Author" w:date="2019-06-09T21:40:00Z">
        <w:r>
          <w:rPr>
            <w:rFonts w:ascii="Helvetica" w:hAnsi="Helvetica"/>
            <w:sz w:val="16"/>
            <w:szCs w:val="16"/>
          </w:rPr>
          <w:t xml:space="preserve">We believe, that RATs also </w:t>
        </w:r>
        <w:proofErr w:type="gramStart"/>
        <w:r>
          <w:rPr>
            <w:rFonts w:ascii="Helvetica" w:hAnsi="Helvetica"/>
            <w:sz w:val="16"/>
            <w:szCs w:val="16"/>
          </w:rPr>
          <w:t>distinguishes</w:t>
        </w:r>
        <w:proofErr w:type="gramEnd"/>
        <w:r>
          <w:rPr>
            <w:rFonts w:ascii="Helvetica" w:hAnsi="Helvetica"/>
            <w:sz w:val="16"/>
            <w:szCs w:val="16"/>
          </w:rPr>
          <w:t xml:space="preserve"> itself from its </w:t>
        </w:r>
        <w:del w:id="985" w:author="Nicholas Schurch" w:date="2019-10-08T15:24:00Z">
          <w:r w:rsidDel="001B2327">
            <w:rPr>
              <w:rFonts w:ascii="Helvetica" w:hAnsi="Helvetica"/>
              <w:sz w:val="16"/>
              <w:szCs w:val="16"/>
            </w:rPr>
            <w:delText>competititors</w:delText>
          </w:r>
        </w:del>
      </w:ins>
      <w:ins w:id="986" w:author="Nicholas Schurch" w:date="2019-10-08T15:24:00Z">
        <w:r w:rsidR="001B2327">
          <w:rPr>
            <w:rFonts w:ascii="Helvetica" w:hAnsi="Helvetica"/>
            <w:sz w:val="16"/>
            <w:szCs w:val="16"/>
          </w:rPr>
          <w:t>competitors</w:t>
        </w:r>
      </w:ins>
      <w:ins w:id="987" w:author="Unknown Author" w:date="2019-06-09T21:40:00Z">
        <w:r>
          <w:rPr>
            <w:rFonts w:ascii="Helvetica" w:hAnsi="Helvetica"/>
            <w:sz w:val="16"/>
            <w:szCs w:val="16"/>
          </w:rPr>
          <w:t xml:space="preserve"> for its ease of use. Users can obtain DTU results in fewer steps</w:t>
        </w:r>
        <w:del w:id="988" w:author="Nicholas Schurch" w:date="2019-10-08T15:25:00Z">
          <w:r w:rsidDel="001B2327">
            <w:rPr>
              <w:rFonts w:ascii="Helvetica" w:hAnsi="Helvetica"/>
              <w:sz w:val="16"/>
              <w:szCs w:val="16"/>
            </w:rPr>
            <w:delText xml:space="preserve"> than with DEXSeq or DRIMSeq</w:delText>
          </w:r>
        </w:del>
        <w:r>
          <w:rPr>
            <w:rFonts w:ascii="Helvetica" w:hAnsi="Helvetica"/>
            <w:sz w:val="16"/>
            <w:szCs w:val="16"/>
          </w:rPr>
          <w:t>, and receive an abundance of information relevant to the interpretation of the results</w:t>
        </w:r>
        <w:del w:id="989" w:author="Nicholas Schurch" w:date="2019-10-08T15:25:00Z">
          <w:r w:rsidDel="001B2327">
            <w:rPr>
              <w:rFonts w:ascii="Helvetica" w:hAnsi="Helvetica"/>
              <w:sz w:val="16"/>
              <w:szCs w:val="16"/>
            </w:rPr>
            <w:delText>,</w:delText>
          </w:r>
        </w:del>
        <w:r>
          <w:rPr>
            <w:rFonts w:ascii="Helvetica" w:hAnsi="Helvetica"/>
            <w:sz w:val="16"/>
            <w:szCs w:val="16"/>
          </w:rPr>
          <w:t xml:space="preserve"> in a simpler and more transparent format</w:t>
        </w:r>
        <w:del w:id="990" w:author="Nicholas Schurch" w:date="2019-10-08T15:25:00Z">
          <w:r w:rsidDel="001B2327">
            <w:rPr>
              <w:rFonts w:ascii="Helvetica" w:hAnsi="Helvetica"/>
              <w:sz w:val="16"/>
              <w:szCs w:val="16"/>
            </w:rPr>
            <w:delText>,</w:delText>
          </w:r>
        </w:del>
        <w:r>
          <w:rPr>
            <w:rFonts w:ascii="Helvetica" w:hAnsi="Helvetica"/>
            <w:sz w:val="16"/>
            <w:szCs w:val="16"/>
          </w:rPr>
          <w:t xml:space="preserve"> compared</w:t>
        </w:r>
      </w:ins>
      <w:ins w:id="991" w:author="Nicholas Schurch" w:date="2019-10-08T15:25:00Z">
        <w:r w:rsidR="001B2327">
          <w:rPr>
            <w:rFonts w:ascii="Helvetica" w:hAnsi="Helvetica"/>
            <w:sz w:val="16"/>
            <w:szCs w:val="16"/>
          </w:rPr>
          <w:t>,</w:t>
        </w:r>
      </w:ins>
      <w:ins w:id="992" w:author="Unknown Author" w:date="2019-06-09T21:40:00Z">
        <w:r>
          <w:rPr>
            <w:rFonts w:ascii="Helvetica" w:hAnsi="Helvetica"/>
            <w:sz w:val="16"/>
            <w:szCs w:val="16"/>
          </w:rPr>
          <w:t xml:space="preserve"> </w:t>
        </w:r>
      </w:ins>
      <w:ins w:id="993" w:author="Nicholas Schurch" w:date="2019-10-08T15:25:00Z">
        <w:r w:rsidR="001B2327">
          <w:rPr>
            <w:rFonts w:ascii="Helvetica" w:hAnsi="Helvetica"/>
            <w:sz w:val="16"/>
            <w:szCs w:val="16"/>
          </w:rPr>
          <w:t>than with</w:t>
        </w:r>
      </w:ins>
      <w:ins w:id="994" w:author="Unknown Author" w:date="2019-06-09T21:40:00Z">
        <w:del w:id="995" w:author="Nicholas Schurch" w:date="2019-10-08T15:25:00Z">
          <w:r w:rsidDel="001B2327">
            <w:rPr>
              <w:rFonts w:ascii="Helvetica" w:hAnsi="Helvetica"/>
              <w:sz w:val="16"/>
              <w:szCs w:val="16"/>
            </w:rPr>
            <w:delText>to</w:delText>
          </w:r>
        </w:del>
        <w:r>
          <w:rPr>
            <w:rFonts w:ascii="Helvetica" w:hAnsi="Helvetica"/>
            <w:sz w:val="16"/>
            <w:szCs w:val="16"/>
          </w:rPr>
          <w:t xml:space="preserve"> </w:t>
        </w:r>
        <w:proofErr w:type="spellStart"/>
        <w:r w:rsidRPr="001B2327">
          <w:rPr>
            <w:rFonts w:ascii="Helvetica" w:hAnsi="Helvetica"/>
            <w:i/>
            <w:iCs/>
            <w:sz w:val="16"/>
            <w:szCs w:val="16"/>
            <w:rPrChange w:id="996" w:author="Nicholas Schurch" w:date="2019-10-08T15:25:00Z">
              <w:rPr>
                <w:rFonts w:ascii="Helvetica" w:hAnsi="Helvetica"/>
                <w:sz w:val="16"/>
                <w:szCs w:val="16"/>
              </w:rPr>
            </w:rPrChange>
          </w:rPr>
          <w:t>DRIMSeq</w:t>
        </w:r>
        <w:proofErr w:type="spellEnd"/>
        <w:r>
          <w:rPr>
            <w:rFonts w:ascii="Helvetica" w:hAnsi="Helvetica"/>
            <w:sz w:val="16"/>
            <w:szCs w:val="16"/>
          </w:rPr>
          <w:t xml:space="preserve"> or </w:t>
        </w:r>
        <w:proofErr w:type="spellStart"/>
        <w:r w:rsidRPr="001B2327">
          <w:rPr>
            <w:rFonts w:ascii="Helvetica" w:hAnsi="Helvetica"/>
            <w:i/>
            <w:iCs/>
            <w:sz w:val="16"/>
            <w:szCs w:val="16"/>
            <w:rPrChange w:id="997" w:author="Nicholas Schurch" w:date="2019-10-08T15:25:00Z">
              <w:rPr>
                <w:rFonts w:ascii="Helvetica" w:hAnsi="Helvetica"/>
                <w:sz w:val="16"/>
                <w:szCs w:val="16"/>
              </w:rPr>
            </w:rPrChange>
          </w:rPr>
          <w:t>DEXseq</w:t>
        </w:r>
        <w:proofErr w:type="spellEnd"/>
        <w:r>
          <w:rPr>
            <w:rFonts w:ascii="Helvetica" w:hAnsi="Helvetica"/>
            <w:sz w:val="16"/>
            <w:szCs w:val="16"/>
          </w:rPr>
          <w:t xml:space="preserve">. </w:t>
        </w:r>
      </w:ins>
      <w:ins w:id="998" w:author="Nicholas Schurch" w:date="2019-10-08T15:26:00Z">
        <w:r w:rsidR="001B2327">
          <w:rPr>
            <w:rFonts w:ascii="Helvetica" w:hAnsi="Helvetica"/>
            <w:sz w:val="16"/>
            <w:szCs w:val="16"/>
          </w:rPr>
          <w:t xml:space="preserve">RATs also benefits from being </w:t>
        </w:r>
      </w:ins>
      <w:ins w:id="999" w:author="Unknown Author" w:date="2019-06-09T21:40:00Z">
        <w:del w:id="1000" w:author="Nicholas Schurch" w:date="2019-10-08T15:26:00Z">
          <w:r w:rsidDel="001B2327">
            <w:rPr>
              <w:rFonts w:ascii="Helvetica" w:hAnsi="Helvetica"/>
              <w:sz w:val="16"/>
              <w:szCs w:val="16"/>
            </w:rPr>
            <w:delText xml:space="preserve">Being </w:delText>
          </w:r>
        </w:del>
        <w:r>
          <w:rPr>
            <w:rFonts w:ascii="Helvetica" w:hAnsi="Helvetica"/>
            <w:sz w:val="16"/>
            <w:szCs w:val="16"/>
          </w:rPr>
          <w:t>part of the R ecosystem</w:t>
        </w:r>
        <w:del w:id="1001" w:author="Nicholas Schurch" w:date="2019-10-08T15:26:00Z">
          <w:r w:rsidDel="001B2327">
            <w:rPr>
              <w:rFonts w:ascii="Helvetica" w:hAnsi="Helvetica"/>
              <w:sz w:val="16"/>
              <w:szCs w:val="16"/>
            </w:rPr>
            <w:delText>,</w:delText>
          </w:r>
        </w:del>
        <w:r>
          <w:rPr>
            <w:rFonts w:ascii="Helvetica" w:hAnsi="Helvetica"/>
            <w:sz w:val="16"/>
            <w:szCs w:val="16"/>
          </w:rPr>
          <w:t xml:space="preserve"> where many of the most popular differential expression analysis tools </w:t>
        </w:r>
        <w:del w:id="1002" w:author="Nicholas Schurch" w:date="2019-10-08T15:26:00Z">
          <w:r w:rsidDel="001B2327">
            <w:rPr>
              <w:rFonts w:ascii="Helvetica" w:hAnsi="Helvetica"/>
              <w:sz w:val="16"/>
              <w:szCs w:val="16"/>
            </w:rPr>
            <w:delText xml:space="preserve">also </w:delText>
          </w:r>
        </w:del>
        <w:r>
          <w:rPr>
            <w:rFonts w:ascii="Helvetica" w:hAnsi="Helvetica"/>
            <w:sz w:val="16"/>
            <w:szCs w:val="16"/>
          </w:rPr>
          <w:t xml:space="preserve">reside, </w:t>
        </w:r>
      </w:ins>
      <w:ins w:id="1003" w:author="Nicholas Schurch" w:date="2019-10-08T15:26:00Z">
        <w:r w:rsidR="001B2327">
          <w:rPr>
            <w:rFonts w:ascii="Helvetica" w:hAnsi="Helvetica"/>
            <w:sz w:val="16"/>
            <w:szCs w:val="16"/>
          </w:rPr>
          <w:t xml:space="preserve">as opposed to a stand-alone </w:t>
        </w:r>
      </w:ins>
      <w:ins w:id="1004" w:author="Unknown Author" w:date="2019-06-09T21:40:00Z">
        <w:del w:id="1005" w:author="Nicholas Schurch" w:date="2019-10-08T15:26:00Z">
          <w:r w:rsidDel="001B2327">
            <w:rPr>
              <w:rFonts w:ascii="Helvetica" w:hAnsi="Helvetica"/>
              <w:sz w:val="16"/>
              <w:szCs w:val="16"/>
            </w:rPr>
            <w:delText>may also be preferable to</w:delText>
          </w:r>
        </w:del>
      </w:ins>
      <w:ins w:id="1006" w:author="Nicholas Schurch" w:date="2019-10-08T15:26:00Z">
        <w:r w:rsidR="001B2327">
          <w:rPr>
            <w:rFonts w:ascii="Helvetica" w:hAnsi="Helvetica"/>
            <w:sz w:val="16"/>
            <w:szCs w:val="16"/>
          </w:rPr>
          <w:t>tool such as</w:t>
        </w:r>
      </w:ins>
      <w:ins w:id="1007" w:author="Unknown Author" w:date="2019-06-09T21:40:00Z">
        <w:r>
          <w:rPr>
            <w:rFonts w:ascii="Helvetica" w:hAnsi="Helvetica"/>
            <w:sz w:val="16"/>
            <w:szCs w:val="16"/>
          </w:rPr>
          <w:t xml:space="preserve"> </w:t>
        </w:r>
        <w:r w:rsidRPr="001B2327">
          <w:rPr>
            <w:rFonts w:ascii="Helvetica" w:hAnsi="Helvetica"/>
            <w:i/>
            <w:iCs/>
            <w:sz w:val="16"/>
            <w:szCs w:val="16"/>
            <w:rPrChange w:id="1008" w:author="Nicholas Schurch" w:date="2019-10-08T15:27:00Z">
              <w:rPr>
                <w:rFonts w:ascii="Helvetica" w:hAnsi="Helvetica"/>
                <w:sz w:val="16"/>
                <w:szCs w:val="16"/>
              </w:rPr>
            </w:rPrChange>
          </w:rPr>
          <w:t>SUPPA2</w:t>
        </w:r>
        <w:del w:id="1009" w:author="Nicholas Schurch" w:date="2019-10-08T15:26:00Z">
          <w:r w:rsidDel="001B2327">
            <w:rPr>
              <w:rFonts w:ascii="Helvetica" w:hAnsi="Helvetica"/>
              <w:sz w:val="16"/>
              <w:szCs w:val="16"/>
            </w:rPr>
            <w:delText>, which is written in Python3</w:delText>
          </w:r>
        </w:del>
        <w:r>
          <w:rPr>
            <w:rFonts w:ascii="Helvetica" w:hAnsi="Helvetica"/>
            <w:sz w:val="16"/>
            <w:szCs w:val="16"/>
          </w:rPr>
          <w:t xml:space="preserve">. </w:t>
        </w:r>
        <w:del w:id="1010" w:author="Nicholas Schurch" w:date="2019-10-09T10:30:00Z">
          <w:r w:rsidDel="00FF5244">
            <w:rPr>
              <w:rFonts w:ascii="Helvetica" w:hAnsi="Helvetica"/>
              <w:sz w:val="16"/>
              <w:szCs w:val="16"/>
            </w:rPr>
            <w:delText xml:space="preserve">RATs does have </w:delText>
          </w:r>
        </w:del>
        <w:del w:id="1011" w:author="Nicholas Schurch" w:date="2019-10-09T10:29:00Z">
          <w:r w:rsidDel="004A5AA5">
            <w:rPr>
              <w:rFonts w:ascii="Helvetica" w:hAnsi="Helvetica"/>
              <w:sz w:val="16"/>
              <w:szCs w:val="16"/>
            </w:rPr>
            <w:delText>certain</w:delText>
          </w:r>
        </w:del>
        <w:del w:id="1012" w:author="Nicholas Schurch" w:date="2019-10-09T10:30:00Z">
          <w:r w:rsidDel="00FF5244">
            <w:rPr>
              <w:rFonts w:ascii="Helvetica" w:hAnsi="Helvetica"/>
              <w:sz w:val="16"/>
              <w:szCs w:val="16"/>
            </w:rPr>
            <w:delText xml:space="preserve"> limitations</w:delText>
          </w:r>
        </w:del>
        <w:del w:id="1013" w:author="Nicholas Schurch" w:date="2019-10-09T10:29:00Z">
          <w:r w:rsidDel="004A5AA5">
            <w:rPr>
              <w:rFonts w:ascii="Helvetica" w:hAnsi="Helvetica"/>
              <w:sz w:val="16"/>
              <w:szCs w:val="16"/>
            </w:rPr>
            <w:delText>,</w:delText>
          </w:r>
        </w:del>
        <w:del w:id="1014" w:author="Nicholas Schurch" w:date="2019-10-09T10:30:00Z">
          <w:r w:rsidDel="00FF5244">
            <w:rPr>
              <w:rFonts w:ascii="Helvetica" w:hAnsi="Helvetica"/>
              <w:sz w:val="16"/>
              <w:szCs w:val="16"/>
            </w:rPr>
            <w:delText xml:space="preserve"> with regards to the type of variables that can be accounted for. </w:delText>
          </w:r>
        </w:del>
      </w:ins>
      <w:bookmarkStart w:id="1015" w:name="_Hlk21509568"/>
      <w:ins w:id="1016" w:author="Nicholas Schurch" w:date="2019-10-08T15:28:00Z">
        <w:r w:rsidR="001B2327">
          <w:rPr>
            <w:rFonts w:ascii="Helvetica" w:hAnsi="Helvetica"/>
            <w:sz w:val="16"/>
            <w:szCs w:val="16"/>
          </w:rPr>
          <w:t xml:space="preserve">RATs </w:t>
        </w:r>
      </w:ins>
      <w:proofErr w:type="gramStart"/>
      <w:ins w:id="1017" w:author="Nicholas Schurch" w:date="2019-10-09T10:30:00Z">
        <w:r w:rsidR="00FF5244">
          <w:rPr>
            <w:rFonts w:ascii="Helvetica" w:hAnsi="Helvetica"/>
            <w:sz w:val="16"/>
            <w:szCs w:val="16"/>
          </w:rPr>
          <w:t>is</w:t>
        </w:r>
        <w:proofErr w:type="gramEnd"/>
        <w:r w:rsidR="00FF5244">
          <w:rPr>
            <w:rFonts w:ascii="Helvetica" w:hAnsi="Helvetica"/>
            <w:sz w:val="16"/>
            <w:szCs w:val="16"/>
          </w:rPr>
          <w:t xml:space="preserve"> designed to </w:t>
        </w:r>
      </w:ins>
      <w:ins w:id="1018" w:author="Nicholas Schurch" w:date="2019-10-08T15:30:00Z">
        <w:r w:rsidR="001B2327">
          <w:rPr>
            <w:rFonts w:ascii="Helvetica" w:hAnsi="Helvetica"/>
            <w:sz w:val="16"/>
            <w:szCs w:val="16"/>
          </w:rPr>
          <w:t>identif</w:t>
        </w:r>
      </w:ins>
      <w:ins w:id="1019" w:author="Nicholas Schurch" w:date="2019-10-09T10:30:00Z">
        <w:r w:rsidR="00FF5244">
          <w:rPr>
            <w:rFonts w:ascii="Helvetica" w:hAnsi="Helvetica"/>
            <w:sz w:val="16"/>
            <w:szCs w:val="16"/>
          </w:rPr>
          <w:t>y</w:t>
        </w:r>
      </w:ins>
      <w:ins w:id="1020" w:author="Nicholas Schurch" w:date="2019-10-08T15:30:00Z">
        <w:r w:rsidR="001B2327">
          <w:rPr>
            <w:rFonts w:ascii="Helvetica" w:hAnsi="Helvetica"/>
            <w:sz w:val="16"/>
            <w:szCs w:val="16"/>
          </w:rPr>
          <w:t xml:space="preserve"> DTU between</w:t>
        </w:r>
      </w:ins>
      <w:ins w:id="1021" w:author="Nicholas Schurch" w:date="2019-10-08T15:28:00Z">
        <w:r w:rsidR="001B2327">
          <w:rPr>
            <w:rFonts w:ascii="Helvetica" w:hAnsi="Helvetica"/>
            <w:sz w:val="16"/>
            <w:szCs w:val="16"/>
          </w:rPr>
          <w:t xml:space="preserve"> two </w:t>
        </w:r>
      </w:ins>
      <w:ins w:id="1022" w:author="Nicholas Schurch" w:date="2019-10-08T15:30:00Z">
        <w:r w:rsidR="001B2327">
          <w:rPr>
            <w:rFonts w:ascii="Helvetica" w:hAnsi="Helvetica"/>
            <w:sz w:val="16"/>
            <w:szCs w:val="16"/>
          </w:rPr>
          <w:t xml:space="preserve">experimental </w:t>
        </w:r>
      </w:ins>
      <w:ins w:id="1023" w:author="Nicholas Schurch" w:date="2019-10-08T15:28:00Z">
        <w:r w:rsidR="001B2327">
          <w:rPr>
            <w:rFonts w:ascii="Helvetica" w:hAnsi="Helvetica"/>
            <w:sz w:val="16"/>
            <w:szCs w:val="16"/>
          </w:rPr>
          <w:t>condition</w:t>
        </w:r>
      </w:ins>
      <w:ins w:id="1024" w:author="Nicholas Schurch" w:date="2019-10-08T15:30:00Z">
        <w:r w:rsidR="001B2327">
          <w:rPr>
            <w:rFonts w:ascii="Helvetica" w:hAnsi="Helvetica"/>
            <w:sz w:val="16"/>
            <w:szCs w:val="16"/>
          </w:rPr>
          <w:t>s</w:t>
        </w:r>
      </w:ins>
      <w:ins w:id="1025" w:author="Nicholas Schurch" w:date="2019-10-08T15:29:00Z">
        <w:r w:rsidR="001B2327">
          <w:rPr>
            <w:rFonts w:ascii="Helvetica" w:hAnsi="Helvetica"/>
            <w:sz w:val="16"/>
            <w:szCs w:val="16"/>
          </w:rPr>
          <w:t xml:space="preserve"> </w:t>
        </w:r>
      </w:ins>
      <w:ins w:id="1026" w:author="Nicholas Schurch" w:date="2019-10-09T10:30:00Z">
        <w:r w:rsidR="00FF5244">
          <w:rPr>
            <w:rFonts w:ascii="Helvetica" w:hAnsi="Helvetica"/>
            <w:sz w:val="16"/>
            <w:szCs w:val="16"/>
          </w:rPr>
          <w:t xml:space="preserve">and does not include a mechanism within the tool specifically </w:t>
        </w:r>
      </w:ins>
      <w:ins w:id="1027" w:author="Nicholas Schurch" w:date="2019-10-09T10:31:00Z">
        <w:r w:rsidR="00FF5244">
          <w:rPr>
            <w:rFonts w:ascii="Helvetica" w:hAnsi="Helvetica"/>
            <w:sz w:val="16"/>
            <w:szCs w:val="16"/>
          </w:rPr>
          <w:t>to</w:t>
        </w:r>
      </w:ins>
      <w:ins w:id="1028" w:author="Nicholas Schurch" w:date="2019-10-09T10:30:00Z">
        <w:r w:rsidR="00FF5244">
          <w:rPr>
            <w:rFonts w:ascii="Helvetica" w:hAnsi="Helvetica"/>
            <w:sz w:val="16"/>
            <w:szCs w:val="16"/>
          </w:rPr>
          <w:t xml:space="preserve"> </w:t>
        </w:r>
      </w:ins>
      <w:ins w:id="1029" w:author="Nicholas Schurch" w:date="2019-10-09T10:31:00Z">
        <w:r w:rsidR="00FF5244">
          <w:rPr>
            <w:rFonts w:ascii="Helvetica" w:hAnsi="Helvetica"/>
            <w:sz w:val="16"/>
            <w:szCs w:val="16"/>
          </w:rPr>
          <w:t xml:space="preserve">facilitate </w:t>
        </w:r>
      </w:ins>
      <w:ins w:id="1030" w:author="Nicholas Schurch" w:date="2019-10-08T15:29:00Z">
        <w:r w:rsidR="001B2327">
          <w:rPr>
            <w:rFonts w:ascii="Helvetica" w:hAnsi="Helvetica"/>
            <w:sz w:val="16"/>
            <w:szCs w:val="16"/>
          </w:rPr>
          <w:t>account</w:t>
        </w:r>
      </w:ins>
      <w:ins w:id="1031" w:author="Nicholas Schurch" w:date="2019-10-08T15:30:00Z">
        <w:r w:rsidR="001B2327">
          <w:rPr>
            <w:rFonts w:ascii="Helvetica" w:hAnsi="Helvetica"/>
            <w:sz w:val="16"/>
            <w:szCs w:val="16"/>
          </w:rPr>
          <w:t>ing</w:t>
        </w:r>
      </w:ins>
      <w:ins w:id="1032" w:author="Nicholas Schurch" w:date="2019-10-08T15:29:00Z">
        <w:r w:rsidR="001B2327">
          <w:rPr>
            <w:rFonts w:ascii="Helvetica" w:hAnsi="Helvetica"/>
            <w:sz w:val="16"/>
            <w:szCs w:val="16"/>
          </w:rPr>
          <w:t xml:space="preserve"> for</w:t>
        </w:r>
      </w:ins>
      <w:ins w:id="1033" w:author="Nicholas Schurch" w:date="2019-10-08T15:28:00Z">
        <w:r w:rsidR="001B2327">
          <w:rPr>
            <w:rFonts w:ascii="Helvetica" w:hAnsi="Helvetica"/>
            <w:sz w:val="16"/>
            <w:szCs w:val="16"/>
          </w:rPr>
          <w:t xml:space="preserve"> batch effects</w:t>
        </w:r>
      </w:ins>
      <w:ins w:id="1034" w:author="Nicholas Schurch" w:date="2019-10-09T10:31:00Z">
        <w:r w:rsidR="00FF5244">
          <w:rPr>
            <w:rFonts w:ascii="Helvetica" w:hAnsi="Helvetica"/>
            <w:sz w:val="16"/>
            <w:szCs w:val="16"/>
          </w:rPr>
          <w:t xml:space="preserve"> (although batch effect corrections can be applied to the data prior to RATs being run)</w:t>
        </w:r>
      </w:ins>
      <w:ins w:id="1035" w:author="Nicholas Schurch" w:date="2019-10-08T15:28:00Z">
        <w:r w:rsidR="001B2327">
          <w:rPr>
            <w:rFonts w:ascii="Helvetica" w:hAnsi="Helvetica"/>
            <w:sz w:val="16"/>
            <w:szCs w:val="16"/>
          </w:rPr>
          <w:t>.</w:t>
        </w:r>
      </w:ins>
      <w:ins w:id="1036" w:author="Nicholas Schurch" w:date="2019-10-08T15:29:00Z">
        <w:r w:rsidR="001B2327">
          <w:rPr>
            <w:rFonts w:ascii="Helvetica" w:hAnsi="Helvetica"/>
            <w:sz w:val="16"/>
            <w:szCs w:val="16"/>
          </w:rPr>
          <w:t xml:space="preserve"> By comparison,</w:t>
        </w:r>
      </w:ins>
      <w:ins w:id="1037" w:author="Nicholas Schurch" w:date="2019-10-08T15:28:00Z">
        <w:r w:rsidR="001B2327">
          <w:rPr>
            <w:rFonts w:ascii="Helvetica" w:hAnsi="Helvetica"/>
            <w:sz w:val="16"/>
            <w:szCs w:val="16"/>
          </w:rPr>
          <w:t xml:space="preserve"> </w:t>
        </w:r>
      </w:ins>
      <w:proofErr w:type="spellStart"/>
      <w:ins w:id="1038" w:author="Unknown Author" w:date="2019-06-09T21:40:00Z">
        <w:r w:rsidRPr="001B2327">
          <w:rPr>
            <w:rFonts w:ascii="Helvetica" w:hAnsi="Helvetica"/>
            <w:i/>
            <w:iCs/>
            <w:sz w:val="16"/>
            <w:szCs w:val="16"/>
            <w:rPrChange w:id="1039" w:author="Nicholas Schurch" w:date="2019-10-08T15:27:00Z">
              <w:rPr>
                <w:rFonts w:ascii="Helvetica" w:hAnsi="Helvetica"/>
                <w:sz w:val="16"/>
                <w:szCs w:val="16"/>
              </w:rPr>
            </w:rPrChange>
          </w:rPr>
          <w:t>DRIMSeq</w:t>
        </w:r>
      </w:ins>
      <w:proofErr w:type="spellEnd"/>
      <w:ins w:id="1040" w:author="Nicholas Schurch" w:date="2019-10-08T15:30:00Z">
        <w:r w:rsidR="001B2327">
          <w:rPr>
            <w:rFonts w:ascii="Helvetica" w:hAnsi="Helvetica"/>
            <w:sz w:val="16"/>
            <w:szCs w:val="16"/>
          </w:rPr>
          <w:t xml:space="preserve">, </w:t>
        </w:r>
      </w:ins>
      <w:ins w:id="1041" w:author="Unknown Author" w:date="2019-06-09T21:40:00Z">
        <w:del w:id="1042" w:author="Nicholas Schurch" w:date="2019-10-08T15:30:00Z">
          <w:r w:rsidDel="001B2327">
            <w:rPr>
              <w:rFonts w:ascii="Helvetica" w:hAnsi="Helvetica"/>
              <w:sz w:val="16"/>
              <w:szCs w:val="16"/>
            </w:rPr>
            <w:delText xml:space="preserve"> and </w:delText>
          </w:r>
        </w:del>
        <w:proofErr w:type="spellStart"/>
        <w:r w:rsidRPr="001B2327">
          <w:rPr>
            <w:rFonts w:ascii="Helvetica" w:hAnsi="Helvetica"/>
            <w:i/>
            <w:iCs/>
            <w:sz w:val="16"/>
            <w:szCs w:val="16"/>
            <w:rPrChange w:id="1043" w:author="Nicholas Schurch" w:date="2019-10-08T15:27:00Z">
              <w:rPr>
                <w:rFonts w:ascii="Helvetica" w:hAnsi="Helvetica"/>
                <w:sz w:val="16"/>
                <w:szCs w:val="16"/>
              </w:rPr>
            </w:rPrChange>
          </w:rPr>
          <w:t>DEXSeq</w:t>
        </w:r>
        <w:proofErr w:type="spellEnd"/>
        <w:r>
          <w:rPr>
            <w:rFonts w:ascii="Helvetica" w:hAnsi="Helvetica"/>
            <w:sz w:val="16"/>
            <w:szCs w:val="16"/>
          </w:rPr>
          <w:t xml:space="preserve"> </w:t>
        </w:r>
      </w:ins>
      <w:ins w:id="1044" w:author="Nicholas Schurch" w:date="2019-10-08T15:30:00Z">
        <w:r w:rsidR="001B2327">
          <w:rPr>
            <w:rFonts w:ascii="Helvetica" w:hAnsi="Helvetica"/>
            <w:sz w:val="16"/>
            <w:szCs w:val="16"/>
          </w:rPr>
          <w:t xml:space="preserve">and </w:t>
        </w:r>
        <w:r w:rsidR="001B2327" w:rsidRPr="001B2327">
          <w:rPr>
            <w:rFonts w:ascii="Helvetica" w:hAnsi="Helvetica"/>
            <w:i/>
            <w:iCs/>
            <w:sz w:val="16"/>
            <w:szCs w:val="16"/>
            <w:rPrChange w:id="1045" w:author="Nicholas Schurch" w:date="2019-10-08T15:30:00Z">
              <w:rPr>
                <w:rFonts w:ascii="Helvetica" w:hAnsi="Helvetica"/>
                <w:sz w:val="16"/>
                <w:szCs w:val="16"/>
              </w:rPr>
            </w:rPrChange>
          </w:rPr>
          <w:t>SUPPA2</w:t>
        </w:r>
        <w:r w:rsidR="001B2327">
          <w:rPr>
            <w:rFonts w:ascii="Helvetica" w:hAnsi="Helvetica"/>
            <w:sz w:val="16"/>
            <w:szCs w:val="16"/>
          </w:rPr>
          <w:t xml:space="preserve"> </w:t>
        </w:r>
      </w:ins>
      <w:ins w:id="1046" w:author="Unknown Author" w:date="2019-06-09T21:40:00Z">
        <w:r>
          <w:rPr>
            <w:rFonts w:ascii="Helvetica" w:hAnsi="Helvetica"/>
            <w:sz w:val="16"/>
            <w:szCs w:val="16"/>
          </w:rPr>
          <w:t xml:space="preserve">can model </w:t>
        </w:r>
        <w:del w:id="1047" w:author="Nicholas Schurch" w:date="2019-10-08T15:30:00Z">
          <w:r w:rsidDel="001B2327">
            <w:rPr>
              <w:rFonts w:ascii="Helvetica" w:hAnsi="Helvetica"/>
              <w:sz w:val="16"/>
              <w:szCs w:val="16"/>
            </w:rPr>
            <w:delText>mutli-variate</w:delText>
          </w:r>
        </w:del>
      </w:ins>
      <w:ins w:id="1048" w:author="Nicholas Schurch" w:date="2019-10-08T15:30:00Z">
        <w:r w:rsidR="001B2327">
          <w:rPr>
            <w:rFonts w:ascii="Helvetica" w:hAnsi="Helvetica"/>
            <w:sz w:val="16"/>
            <w:szCs w:val="16"/>
          </w:rPr>
          <w:t>several</w:t>
        </w:r>
      </w:ins>
      <w:ins w:id="1049" w:author="Unknown Author" w:date="2019-06-09T21:40:00Z">
        <w:r>
          <w:rPr>
            <w:rFonts w:ascii="Helvetica" w:hAnsi="Helvetica"/>
            <w:sz w:val="16"/>
            <w:szCs w:val="16"/>
          </w:rPr>
          <w:t xml:space="preserve"> conditions </w:t>
        </w:r>
        <w:del w:id="1050" w:author="Nicholas Schurch" w:date="2019-10-08T15:30:00Z">
          <w:r w:rsidDel="001B2327">
            <w:rPr>
              <w:rFonts w:ascii="Helvetica" w:hAnsi="Helvetica"/>
              <w:sz w:val="16"/>
              <w:szCs w:val="16"/>
            </w:rPr>
            <w:delText>with</w:delText>
          </w:r>
        </w:del>
      </w:ins>
      <w:ins w:id="1051" w:author="Nicholas Schurch" w:date="2019-10-08T15:30:00Z">
        <w:r w:rsidR="001B2327">
          <w:rPr>
            <w:rFonts w:ascii="Helvetica" w:hAnsi="Helvetica"/>
            <w:sz w:val="16"/>
            <w:szCs w:val="16"/>
          </w:rPr>
          <w:t>and</w:t>
        </w:r>
      </w:ins>
      <w:ins w:id="1052" w:author="Nicholas Schurch" w:date="2019-10-08T15:31:00Z">
        <w:r w:rsidR="001B2327">
          <w:rPr>
            <w:rFonts w:ascii="Helvetica" w:hAnsi="Helvetica"/>
            <w:sz w:val="16"/>
            <w:szCs w:val="16"/>
          </w:rPr>
          <w:t xml:space="preserve"> potentially account for</w:t>
        </w:r>
      </w:ins>
      <w:ins w:id="1053" w:author="Unknown Author" w:date="2019-06-09T21:40:00Z">
        <w:r>
          <w:rPr>
            <w:rFonts w:ascii="Helvetica" w:hAnsi="Helvetica"/>
            <w:sz w:val="16"/>
            <w:szCs w:val="16"/>
          </w:rPr>
          <w:t xml:space="preserve"> batch effects</w:t>
        </w:r>
        <w:del w:id="1054" w:author="Nicholas Schurch" w:date="2019-10-08T15:31:00Z">
          <w:r w:rsidDel="001B2327">
            <w:rPr>
              <w:rFonts w:ascii="Helvetica" w:hAnsi="Helvetica"/>
              <w:sz w:val="16"/>
              <w:szCs w:val="16"/>
            </w:rPr>
            <w:delText xml:space="preserve">, while </w:delText>
          </w:r>
          <w:r w:rsidRPr="001B2327" w:rsidDel="001B2327">
            <w:rPr>
              <w:rFonts w:ascii="Helvetica" w:hAnsi="Helvetica"/>
              <w:i/>
              <w:iCs/>
              <w:sz w:val="16"/>
              <w:szCs w:val="16"/>
              <w:rPrChange w:id="1055" w:author="Nicholas Schurch" w:date="2019-10-08T15:27:00Z">
                <w:rPr>
                  <w:rFonts w:ascii="Helvetica" w:hAnsi="Helvetica"/>
                  <w:sz w:val="16"/>
                  <w:szCs w:val="16"/>
                </w:rPr>
              </w:rPrChange>
            </w:rPr>
            <w:delText>SUPA2</w:delText>
          </w:r>
          <w:r w:rsidDel="001B2327">
            <w:rPr>
              <w:rFonts w:ascii="Helvetica" w:hAnsi="Helvetica"/>
              <w:sz w:val="16"/>
              <w:szCs w:val="16"/>
            </w:rPr>
            <w:delText xml:space="preserve"> is also able to accommodate multiple conditions</w:delText>
          </w:r>
        </w:del>
        <w:r>
          <w:rPr>
            <w:rFonts w:ascii="Helvetica" w:hAnsi="Helvetica"/>
            <w:sz w:val="16"/>
            <w:szCs w:val="16"/>
          </w:rPr>
          <w:t xml:space="preserve">. </w:t>
        </w:r>
        <w:bookmarkEnd w:id="1015"/>
        <w:del w:id="1056" w:author="Nicholas Schurch" w:date="2019-10-08T15:28:00Z">
          <w:r w:rsidDel="001B2327">
            <w:rPr>
              <w:rFonts w:ascii="Helvetica" w:hAnsi="Helvetica"/>
              <w:sz w:val="16"/>
              <w:szCs w:val="16"/>
            </w:rPr>
            <w:delText>RATs in its current form can only compare two conditions, without batch effects.</w:delText>
          </w:r>
        </w:del>
      </w:ins>
      <w:ins w:id="1057" w:author="Unknown Author" w:date="2019-08-17T13:57:00Z">
        <w:del w:id="1058" w:author="Nicholas Schurch" w:date="2019-10-08T15:28:00Z">
          <w:r w:rsidDel="001B2327">
            <w:rPr>
              <w:rFonts w:ascii="Helvetica" w:hAnsi="Helvetica"/>
              <w:sz w:val="16"/>
              <w:szCs w:val="16"/>
            </w:rPr>
            <w:delText xml:space="preserve"> </w:delText>
          </w:r>
        </w:del>
      </w:ins>
    </w:p>
    <w:p w:rsidR="00A203D4" w:rsidRDefault="00A31C93">
      <w:pPr>
        <w:jc w:val="both"/>
      </w:pPr>
      <w:r>
        <w:rPr>
          <w:rFonts w:ascii="Helvetica" w:hAnsi="Helvetica"/>
          <w:sz w:val="16"/>
          <w:szCs w:val="16"/>
        </w:rPr>
        <w:t xml:space="preserve">Comparing the DTU classifications </w:t>
      </w:r>
      <w:ins w:id="1059" w:author="Unknown Author" w:date="2019-06-09T21:47:00Z">
        <w:r>
          <w:rPr>
            <w:rFonts w:ascii="Helvetica" w:hAnsi="Helvetica"/>
            <w:sz w:val="16"/>
            <w:szCs w:val="16"/>
          </w:rPr>
          <w:t xml:space="preserve">of </w:t>
        </w:r>
        <w:r>
          <w:rPr>
            <w:rFonts w:ascii="Helvetica" w:hAnsi="Helvetica"/>
            <w:i/>
            <w:iCs/>
            <w:sz w:val="16"/>
            <w:szCs w:val="16"/>
          </w:rPr>
          <w:t>RATs</w:t>
        </w:r>
        <w:r>
          <w:rPr>
            <w:rFonts w:ascii="Helvetica" w:hAnsi="Helvetica"/>
            <w:sz w:val="16"/>
            <w:szCs w:val="16"/>
          </w:rPr>
          <w:t xml:space="preserve">, </w:t>
        </w:r>
        <w:r>
          <w:rPr>
            <w:rFonts w:ascii="Helvetica" w:hAnsi="Helvetica"/>
            <w:i/>
            <w:iCs/>
            <w:sz w:val="16"/>
            <w:szCs w:val="16"/>
          </w:rPr>
          <w:t>SUPPA2</w:t>
        </w:r>
        <w:r>
          <w:rPr>
            <w:rFonts w:ascii="Helvetica" w:hAnsi="Helvetica"/>
            <w:sz w:val="16"/>
            <w:szCs w:val="16"/>
          </w:rPr>
          <w:t xml:space="preserve"> and </w:t>
        </w:r>
        <w:proofErr w:type="spellStart"/>
        <w:r>
          <w:rPr>
            <w:rFonts w:ascii="Helvetica" w:hAnsi="Helvetica"/>
            <w:i/>
            <w:iCs/>
            <w:sz w:val="16"/>
            <w:szCs w:val="16"/>
          </w:rPr>
          <w:t>DRIMSeq</w:t>
        </w:r>
        <w:proofErr w:type="spellEnd"/>
        <w:r>
          <w:rPr>
            <w:rFonts w:ascii="Helvetica" w:hAnsi="Helvetica"/>
            <w:sz w:val="16"/>
            <w:szCs w:val="16"/>
          </w:rPr>
          <w:t xml:space="preserve"> </w:t>
        </w:r>
      </w:ins>
      <w:del w:id="1060" w:author="Unknown Author" w:date="2019-06-09T21:46:00Z">
        <w:r>
          <w:rPr>
            <w:rFonts w:ascii="Helvetica" w:hAnsi="Helvetica"/>
            <w:sz w:val="16"/>
            <w:szCs w:val="16"/>
          </w:rPr>
          <w:delText xml:space="preserve"> </w:delText>
        </w:r>
      </w:del>
      <w:del w:id="1061" w:author="Unknown Author" w:date="2019-06-09T21:45:00Z">
        <w:r>
          <w:rPr>
            <w:rFonts w:ascii="Helvetica" w:hAnsi="Helvetica"/>
            <w:sz w:val="16"/>
            <w:szCs w:val="16"/>
          </w:rPr>
          <w:delText>of the three tools</w:delText>
        </w:r>
      </w:del>
      <w:r>
        <w:rPr>
          <w:rFonts w:ascii="Helvetica" w:hAnsi="Helvetica"/>
          <w:sz w:val="16"/>
          <w:szCs w:val="16"/>
        </w:rPr>
        <w:t xml:space="preserve">against the instances of DTU </w:t>
      </w:r>
      <w:ins w:id="1062" w:author="Unknown Author" w:date="2019-06-09T21:46:00Z">
        <w:r>
          <w:rPr>
            <w:rFonts w:ascii="Helvetica" w:hAnsi="Helvetica"/>
            <w:sz w:val="16"/>
            <w:szCs w:val="16"/>
          </w:rPr>
          <w:t xml:space="preserve">orthogonally </w:t>
        </w:r>
      </w:ins>
      <w:r>
        <w:rPr>
          <w:rFonts w:ascii="Helvetica" w:hAnsi="Helvetica"/>
          <w:sz w:val="16"/>
          <w:szCs w:val="16"/>
        </w:rPr>
        <w:t xml:space="preserve">identified in the </w:t>
      </w:r>
      <w:r>
        <w:fldChar w:fldCharType="begin"/>
      </w:r>
      <w:r>
        <w:instrText>ADDIN EN.CITE</w:instrText>
      </w:r>
      <w:r>
        <w:fldChar w:fldCharType="end"/>
      </w:r>
      <w:bookmarkStart w:id="1063" w:name="__Fieldmark__14700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64" w:name="__Fieldmark__14721_3434555421"/>
      <w:bookmarkEnd w:id="1063"/>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65" w:author="Unknown Author" w:date="2019-05-25T22:39:00Z">
        <w:r>
          <w:rPr>
            <w:rFonts w:ascii="Helvetica" w:hAnsi="Helvetica"/>
            <w:sz w:val="16"/>
            <w:szCs w:val="16"/>
          </w:rPr>
          <w:t>3</w:t>
        </w:r>
      </w:ins>
      <w:del w:id="1066"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64"/>
      <w:r>
        <w:rPr>
          <w:rFonts w:ascii="Helvetica" w:hAnsi="Helvetica"/>
          <w:sz w:val="16"/>
          <w:szCs w:val="16"/>
        </w:rPr>
        <w:t xml:space="preserve"> dataset, we found </w:t>
      </w:r>
      <w:ins w:id="1067" w:author="Nicholas Schurch" w:date="2019-10-08T15:31:00Z">
        <w:r w:rsidR="00696A92">
          <w:rPr>
            <w:rFonts w:ascii="Helvetica" w:hAnsi="Helvetica"/>
            <w:sz w:val="16"/>
            <w:szCs w:val="16"/>
          </w:rPr>
          <w:t xml:space="preserve">the magnitude of the </w:t>
        </w:r>
      </w:ins>
      <w:r>
        <w:rPr>
          <w:rFonts w:ascii="Helvetica" w:hAnsi="Helvetica"/>
          <w:sz w:val="16"/>
          <w:szCs w:val="16"/>
        </w:rPr>
        <w:t>pairwise overlap</w:t>
      </w:r>
      <w:del w:id="1068" w:author="Nicholas Schurch" w:date="2019-10-08T15:31:00Z">
        <w:r w:rsidDel="00696A92">
          <w:rPr>
            <w:rFonts w:ascii="Helvetica" w:hAnsi="Helvetica"/>
            <w:sz w:val="16"/>
            <w:szCs w:val="16"/>
          </w:rPr>
          <w:delText>s</w:delText>
        </w:r>
      </w:del>
      <w:r>
        <w:rPr>
          <w:rFonts w:ascii="Helvetica" w:hAnsi="Helvetica"/>
          <w:sz w:val="16"/>
          <w:szCs w:val="16"/>
        </w:rPr>
        <w:t xml:space="preserve"> between </w:t>
      </w:r>
      <w:ins w:id="1069" w:author="Nicholas Schurch" w:date="2019-10-08T15:31:00Z">
        <w:r w:rsidR="00696A92">
          <w:rPr>
            <w:rFonts w:ascii="Helvetica" w:hAnsi="Helvetica"/>
            <w:sz w:val="16"/>
            <w:szCs w:val="16"/>
          </w:rPr>
          <w:t xml:space="preserve">DTU identified by different </w:t>
        </w:r>
      </w:ins>
      <w:del w:id="1070" w:author="Nicholas Schurch" w:date="2019-10-08T15:31:00Z">
        <w:r w:rsidDel="00696A92">
          <w:rPr>
            <w:rFonts w:ascii="Helvetica" w:hAnsi="Helvetica"/>
            <w:sz w:val="16"/>
            <w:szCs w:val="16"/>
          </w:rPr>
          <w:delText xml:space="preserve">the </w:delText>
        </w:r>
      </w:del>
      <w:r>
        <w:rPr>
          <w:rFonts w:ascii="Helvetica" w:hAnsi="Helvetica"/>
          <w:sz w:val="16"/>
          <w:szCs w:val="16"/>
        </w:rPr>
        <w:t xml:space="preserve">tools </w:t>
      </w:r>
      <w:ins w:id="1071" w:author="Nicholas Schurch" w:date="2019-10-08T15:31:00Z">
        <w:r w:rsidR="00696A92">
          <w:rPr>
            <w:rFonts w:ascii="Helvetica" w:hAnsi="Helvetica"/>
            <w:sz w:val="16"/>
            <w:szCs w:val="16"/>
          </w:rPr>
          <w:t xml:space="preserve">was low </w:t>
        </w:r>
      </w:ins>
      <w:ins w:id="1072" w:author="Nicholas Schurch" w:date="2019-10-08T15:32:00Z">
        <w:r w:rsidR="00696A92">
          <w:rPr>
            <w:rFonts w:ascii="Helvetica" w:hAnsi="Helvetica"/>
            <w:sz w:val="16"/>
            <w:szCs w:val="16"/>
          </w:rPr>
          <w:t>(</w:t>
        </w:r>
      </w:ins>
      <w:ins w:id="1073" w:author="Nicholas Schurch" w:date="2019-10-08T16:11:00Z">
        <w:r w:rsidR="007B45DD">
          <w:rPr>
            <w:rFonts w:ascii="Helvetica" w:hAnsi="Helvetica" w:cs="Helvetica"/>
            <w:sz w:val="16"/>
            <w:szCs w:val="16"/>
          </w:rPr>
          <w:t>≤</w:t>
        </w:r>
      </w:ins>
      <w:del w:id="1074" w:author="Nicholas Schurch" w:date="2019-10-08T15:32:00Z">
        <w:r w:rsidDel="00696A92">
          <w:rPr>
            <w:rFonts w:ascii="Helvetica" w:hAnsi="Helvetica"/>
            <w:sz w:val="16"/>
            <w:szCs w:val="16"/>
          </w:rPr>
          <w:delText xml:space="preserve">of at most </w:delText>
        </w:r>
      </w:del>
      <w:r>
        <w:rPr>
          <w:rFonts w:ascii="Helvetica" w:hAnsi="Helvetica"/>
          <w:sz w:val="16"/>
          <w:szCs w:val="16"/>
        </w:rPr>
        <w:t>53%</w:t>
      </w:r>
      <w:ins w:id="1075" w:author="Nicholas Schurch" w:date="2019-10-08T15:32:00Z">
        <w:r w:rsidR="00696A92">
          <w:rPr>
            <w:rFonts w:ascii="Helvetica" w:hAnsi="Helvetica"/>
            <w:sz w:val="16"/>
            <w:szCs w:val="16"/>
          </w:rPr>
          <w:t>)</w:t>
        </w:r>
      </w:ins>
      <w:r>
        <w:rPr>
          <w:rFonts w:ascii="Helvetica" w:hAnsi="Helvetica"/>
          <w:sz w:val="16"/>
          <w:szCs w:val="16"/>
        </w:rPr>
        <w:t xml:space="preserve">. </w:t>
      </w:r>
      <w:del w:id="1076" w:author="Nicholas Schurch" w:date="2019-10-08T15:32:00Z">
        <w:r w:rsidDel="00696A92">
          <w:rPr>
            <w:rFonts w:ascii="Helvetica" w:hAnsi="Helvetica"/>
            <w:sz w:val="16"/>
            <w:szCs w:val="16"/>
          </w:rPr>
          <w:delText>The low level of agreement between the three tools</w:delText>
        </w:r>
      </w:del>
      <w:ins w:id="1077" w:author="Nicholas Schurch" w:date="2019-10-08T15:32:00Z">
        <w:r w:rsidR="00696A92">
          <w:rPr>
            <w:rFonts w:ascii="Helvetica" w:hAnsi="Helvetica"/>
            <w:sz w:val="16"/>
            <w:szCs w:val="16"/>
          </w:rPr>
          <w:t>This</w:t>
        </w:r>
      </w:ins>
      <w:r>
        <w:rPr>
          <w:rFonts w:ascii="Helvetica" w:hAnsi="Helvetica"/>
          <w:sz w:val="16"/>
          <w:szCs w:val="16"/>
        </w:rPr>
        <w:t xml:space="preserve"> reflects the</w:t>
      </w:r>
      <w:del w:id="1078" w:author="Nicholas Schurch" w:date="2019-10-08T15:32:00Z">
        <w:r w:rsidDel="00696A92">
          <w:rPr>
            <w:rFonts w:ascii="Helvetica" w:hAnsi="Helvetica"/>
            <w:sz w:val="16"/>
            <w:szCs w:val="16"/>
          </w:rPr>
          <w:delText>ir</w:delText>
        </w:r>
      </w:del>
      <w:r>
        <w:rPr>
          <w:rFonts w:ascii="Helvetica" w:hAnsi="Helvetica"/>
          <w:sz w:val="16"/>
          <w:szCs w:val="16"/>
        </w:rPr>
        <w:t xml:space="preserve"> different methodological choices</w:t>
      </w:r>
      <w:ins w:id="1079" w:author="Nicholas Schurch" w:date="2019-10-08T15:32:00Z">
        <w:r w:rsidR="00696A92">
          <w:rPr>
            <w:rFonts w:ascii="Helvetica" w:hAnsi="Helvetica"/>
            <w:sz w:val="16"/>
            <w:szCs w:val="16"/>
          </w:rPr>
          <w:t xml:space="preserve"> of the tools</w:t>
        </w:r>
      </w:ins>
      <w:r>
        <w:rPr>
          <w:rFonts w:ascii="Helvetica" w:hAnsi="Helvetica"/>
          <w:sz w:val="16"/>
          <w:szCs w:val="16"/>
        </w:rPr>
        <w:t xml:space="preserve">, such as the very different definitions of effect size. </w:t>
      </w:r>
      <w:ins w:id="1080" w:author="Nicholas Schurch" w:date="2019-10-08T16:11:00Z">
        <w:r w:rsidR="007B45DD">
          <w:rPr>
            <w:rFonts w:ascii="Helvetica" w:hAnsi="Helvetica"/>
            <w:sz w:val="16"/>
            <w:szCs w:val="16"/>
          </w:rPr>
          <w:t>For example, although b</w:t>
        </w:r>
      </w:ins>
      <w:del w:id="1081" w:author="Nicholas Schurch" w:date="2019-10-08T16:11:00Z">
        <w:r w:rsidDel="007B45DD">
          <w:rPr>
            <w:rFonts w:ascii="Helvetica" w:hAnsi="Helvetica"/>
            <w:sz w:val="16"/>
            <w:szCs w:val="16"/>
          </w:rPr>
          <w:delText>B</w:delText>
        </w:r>
      </w:del>
      <w:r>
        <w:rPr>
          <w:rFonts w:ascii="Helvetica" w:hAnsi="Helvetica"/>
          <w:sz w:val="16"/>
          <w:szCs w:val="16"/>
        </w:rPr>
        <w:t xml:space="preserve">oth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use the difference in relative isoform abundance as their measure of the DTU effect size, </w:t>
      </w:r>
      <w:del w:id="1082" w:author="Nicholas Schurch" w:date="2019-10-08T16:12:00Z">
        <w:r w:rsidDel="007B45DD">
          <w:rPr>
            <w:rFonts w:ascii="Helvetica" w:hAnsi="Helvetica"/>
            <w:sz w:val="16"/>
            <w:szCs w:val="16"/>
          </w:rPr>
          <w:delText xml:space="preserve">however </w:delText>
        </w:r>
      </w:del>
      <w:r>
        <w:rPr>
          <w:rFonts w:ascii="Helvetica" w:hAnsi="Helvetica"/>
          <w:i/>
          <w:sz w:val="16"/>
          <w:szCs w:val="16"/>
        </w:rPr>
        <w:t>RATs</w:t>
      </w:r>
      <w:r>
        <w:rPr>
          <w:rFonts w:ascii="Helvetica" w:hAnsi="Helvetica"/>
          <w:sz w:val="16"/>
          <w:szCs w:val="16"/>
        </w:rPr>
        <w:t xml:space="preserve"> tests this difference directly whereas </w:t>
      </w:r>
      <w:r>
        <w:rPr>
          <w:rFonts w:ascii="Helvetica" w:hAnsi="Helvetica"/>
          <w:i/>
          <w:sz w:val="16"/>
          <w:szCs w:val="16"/>
        </w:rPr>
        <w:t>SUPPA2</w:t>
      </w:r>
      <w:r>
        <w:rPr>
          <w:rFonts w:ascii="Helvetica" w:hAnsi="Helvetica"/>
          <w:sz w:val="16"/>
          <w:szCs w:val="16"/>
        </w:rPr>
        <w:t xml:space="preserve"> extrapolates </w:t>
      </w:r>
      <w:del w:id="1083" w:author="Nicholas Schurch" w:date="2019-10-08T15:32:00Z">
        <w:r w:rsidDel="00696A92">
          <w:rPr>
            <w:rFonts w:ascii="Helvetica" w:hAnsi="Helvetica"/>
            <w:sz w:val="16"/>
            <w:szCs w:val="16"/>
          </w:rPr>
          <w:delText xml:space="preserve">it </w:delText>
        </w:r>
      </w:del>
      <w:ins w:id="1084" w:author="Nicholas Schurch" w:date="2019-10-08T15:32:00Z">
        <w:r w:rsidR="00696A92">
          <w:rPr>
            <w:rFonts w:ascii="Helvetica" w:hAnsi="Helvetica"/>
            <w:sz w:val="16"/>
            <w:szCs w:val="16"/>
          </w:rPr>
          <w:t xml:space="preserve">this </w:t>
        </w:r>
      </w:ins>
      <w:r>
        <w:rPr>
          <w:rFonts w:ascii="Helvetica" w:hAnsi="Helvetica"/>
          <w:sz w:val="16"/>
          <w:szCs w:val="16"/>
        </w:rPr>
        <w:t xml:space="preserve">from the differential inclusion of splice sites. </w:t>
      </w:r>
      <w:ins w:id="1085" w:author="Nicholas Schurch" w:date="2019-10-08T16:12:00Z">
        <w:r w:rsidR="007B45DD">
          <w:rPr>
            <w:rFonts w:ascii="Helvetica" w:hAnsi="Helvetica"/>
            <w:sz w:val="16"/>
            <w:szCs w:val="16"/>
          </w:rPr>
          <w:t>Comparing the tools for the Deng et. al. dataset</w:t>
        </w:r>
      </w:ins>
      <w:del w:id="1086" w:author="Nicholas Schurch" w:date="2019-10-08T16:12:00Z">
        <w:r w:rsidDel="007B45DD">
          <w:rPr>
            <w:rFonts w:ascii="Helvetica" w:hAnsi="Helvetica"/>
            <w:sz w:val="16"/>
            <w:szCs w:val="16"/>
          </w:rPr>
          <w:delText>This</w:delText>
        </w:r>
      </w:del>
      <w:r>
        <w:rPr>
          <w:rFonts w:ascii="Helvetica" w:hAnsi="Helvetica"/>
          <w:sz w:val="16"/>
          <w:szCs w:val="16"/>
        </w:rPr>
        <w:t xml:space="preserve"> </w:t>
      </w:r>
      <w:del w:id="1087" w:author="Nicholas Schurch" w:date="2019-10-08T16:12:00Z">
        <w:r w:rsidDel="007B45DD">
          <w:rPr>
            <w:rFonts w:ascii="Helvetica" w:hAnsi="Helvetica"/>
            <w:sz w:val="16"/>
            <w:szCs w:val="16"/>
          </w:rPr>
          <w:delText xml:space="preserve">comparison </w:delText>
        </w:r>
      </w:del>
      <w:r>
        <w:rPr>
          <w:rFonts w:ascii="Helvetica" w:hAnsi="Helvetica"/>
          <w:sz w:val="16"/>
          <w:szCs w:val="16"/>
        </w:rPr>
        <w:t xml:space="preserve">also highlights the dependence of DTU identification methods on the accuracy of the underlying transcriptome annotation, (a limitation common to all biological </w:t>
      </w:r>
      <w:ins w:id="1088" w:author="Unknown Author" w:date="2019-06-09T21:48:00Z">
        <w:r>
          <w:rPr>
            <w:rFonts w:ascii="Helvetica" w:hAnsi="Helvetica"/>
            <w:sz w:val="16"/>
            <w:szCs w:val="16"/>
          </w:rPr>
          <w:t xml:space="preserve">and bioinformatics </w:t>
        </w:r>
      </w:ins>
      <w:r>
        <w:rPr>
          <w:rFonts w:ascii="Helvetica" w:hAnsi="Helvetica"/>
          <w:sz w:val="16"/>
          <w:szCs w:val="16"/>
        </w:rPr>
        <w:t xml:space="preserve">tools that use an annotation as </w:t>
      </w:r>
      <w:ins w:id="1089" w:author="Nicholas Schurch" w:date="2019-10-08T15:33:00Z">
        <w:r w:rsidR="00696A92">
          <w:rPr>
            <w:rFonts w:ascii="Helvetica" w:hAnsi="Helvetica"/>
            <w:sz w:val="16"/>
            <w:szCs w:val="16"/>
          </w:rPr>
          <w:t xml:space="preserve">a </w:t>
        </w:r>
      </w:ins>
      <w:r>
        <w:rPr>
          <w:rFonts w:ascii="Helvetica" w:hAnsi="Helvetica"/>
          <w:sz w:val="16"/>
          <w:szCs w:val="16"/>
        </w:rPr>
        <w:t>guide</w:t>
      </w:r>
      <w:r>
        <w:fldChar w:fldCharType="begin"/>
      </w:r>
      <w:r>
        <w:rPr>
          <w:rFonts w:ascii="Helvetica" w:hAnsi="Helvetica"/>
          <w:sz w:val="16"/>
          <w:szCs w:val="16"/>
        </w:rPr>
        <w:instrText>ADDIN EN.CITE &lt;EndNote&gt;&lt;Cite&gt;&lt;Author&gt;Wu&lt;/Author&gt;&lt;Year&gt;2013&lt;/Year&gt;&lt;RecNum&gt;141&lt;/RecNum&gt;&lt;DisplayText&gt;[36]&lt;/DisplayText&gt;&lt;record&gt;&lt;rec-number&gt;141&lt;/rec-number&gt;&lt;foreign-keys&gt;&lt;key app="EN" db-id="xssft9txgdvp5dearv65fpw0azv5xwswd5fa" timestamp="1522839522"&gt;141&lt;/key&gt;&lt;/foreign-keys&gt;&lt;ref-type name="Journal Article"&gt;17&lt;/ref-type&gt;&lt;contributors&gt;&lt;authors&gt;&lt;author&gt;Wu, Po-Yen&lt;/author&gt;&lt;author&gt;Phan, John&lt;/author&gt;&lt;author&gt;Wang, May&lt;/author&gt;&lt;/authors&gt;&lt;/contributors&gt;&lt;titles&gt;&lt;title&gt;Assessing the impact of human genome annotation choice on RNA-seq expression estimates&lt;/title&gt;&lt;secondary-title&gt;BMC Bioinformatics&lt;/secondary-title&gt;&lt;/titles&gt;&lt;periodical&gt;&lt;full-title&gt;BMC bioinformatics&lt;/full-title&gt;&lt;abbr-1&gt;BMC Bioinformatics&lt;/abbr-1&gt;&lt;/periodical&gt;&lt;pages&gt;S8&lt;/pages&gt;&lt;volume&gt;14&lt;/volume&gt;&lt;number&gt;Suppl 11&lt;/number&gt;&lt;dates&gt;&lt;year&gt;2013&lt;/year&gt;&lt;/dates&gt;&lt;isbn&gt;1471-2105&lt;/isbn&gt;&lt;accession-num&gt;doi:10.1186/1471-2105-14-S11-S8&lt;/accession-num&gt;&lt;urls&gt;&lt;related-urls&gt;&lt;url&gt;http://www.biomedcentral.com/1471-2105/14/S11/S8&lt;/url&gt;&lt;/related-urls&gt;&lt;/urls&gt;&lt;/record&gt;&lt;/Cite&gt;&lt;/EndNote&gt;</w:instrText>
      </w:r>
      <w:r>
        <w:rPr>
          <w:rFonts w:ascii="Helvetica" w:hAnsi="Helvetica"/>
          <w:sz w:val="16"/>
          <w:szCs w:val="16"/>
        </w:rPr>
        <w:fldChar w:fldCharType="separate"/>
      </w:r>
      <w:bookmarkStart w:id="1090" w:name="__Fieldmark__14764_3434555421"/>
      <w:r>
        <w:rPr>
          <w:rFonts w:ascii="Helvetica" w:hAnsi="Helvetica"/>
          <w:sz w:val="16"/>
          <w:szCs w:val="16"/>
        </w:rPr>
        <w:t>[3</w:t>
      </w:r>
      <w:ins w:id="1091" w:author="Unknown Author" w:date="2019-05-25T22:39:00Z">
        <w:del w:id="1092" w:author="Froussios,Kimon" w:date="2019-11-11T15:54:00Z">
          <w:r w:rsidDel="0017582E">
            <w:rPr>
              <w:rFonts w:ascii="Helvetica" w:hAnsi="Helvetica"/>
              <w:sz w:val="16"/>
              <w:szCs w:val="16"/>
            </w:rPr>
            <w:delText>7</w:delText>
          </w:r>
        </w:del>
      </w:ins>
      <w:ins w:id="1093" w:author="Froussios,Kimon" w:date="2019-11-11T15:54:00Z">
        <w:r w:rsidR="0017582E">
          <w:rPr>
            <w:rFonts w:ascii="Helvetica" w:hAnsi="Helvetica"/>
            <w:sz w:val="16"/>
            <w:szCs w:val="16"/>
          </w:rPr>
          <w:t>8</w:t>
        </w:r>
      </w:ins>
      <w:del w:id="1094" w:author="Unknown Author" w:date="2019-05-25T22:39:00Z">
        <w:r>
          <w:rPr>
            <w:rFonts w:ascii="Helvetica" w:hAnsi="Helvetica"/>
            <w:sz w:val="16"/>
            <w:szCs w:val="16"/>
          </w:rPr>
          <w:delText>6</w:delText>
        </w:r>
      </w:del>
      <w:r>
        <w:rPr>
          <w:rFonts w:ascii="Helvetica" w:hAnsi="Helvetica"/>
          <w:sz w:val="16"/>
          <w:szCs w:val="16"/>
        </w:rPr>
        <w:t>]</w:t>
      </w:r>
      <w:r>
        <w:fldChar w:fldCharType="end"/>
      </w:r>
      <w:bookmarkEnd w:id="1090"/>
      <w:r>
        <w:rPr>
          <w:rFonts w:ascii="Helvetica" w:hAnsi="Helvetica"/>
          <w:sz w:val="16"/>
          <w:szCs w:val="16"/>
        </w:rPr>
        <w:t xml:space="preserve">). Running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on the </w:t>
      </w:r>
      <w:r>
        <w:fldChar w:fldCharType="begin"/>
      </w:r>
      <w:r>
        <w:instrText>ADDIN EN.CITE</w:instrText>
      </w:r>
      <w:r>
        <w:fldChar w:fldCharType="end"/>
      </w:r>
      <w:bookmarkStart w:id="1095" w:name="__Fieldmark__14781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96" w:name="__Fieldmark__14802_3434555421"/>
      <w:bookmarkEnd w:id="1095"/>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97" w:author="Unknown Author" w:date="2019-05-25T22:39:00Z">
        <w:r>
          <w:rPr>
            <w:rFonts w:ascii="Helvetica" w:hAnsi="Helvetica"/>
            <w:sz w:val="16"/>
            <w:szCs w:val="16"/>
          </w:rPr>
          <w:t>3</w:t>
        </w:r>
      </w:ins>
      <w:del w:id="1098"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96"/>
      <w:r>
        <w:rPr>
          <w:rFonts w:ascii="Helvetica" w:hAnsi="Helvetica"/>
          <w:sz w:val="16"/>
          <w:szCs w:val="16"/>
        </w:rPr>
        <w:t xml:space="preserve"> datasets with two different versions of the </w:t>
      </w:r>
      <w:del w:id="1099" w:author="Unknown Author" w:date="2019-06-09T21:48:00Z">
        <w:r>
          <w:rPr>
            <w:rFonts w:ascii="Helvetica" w:hAnsi="Helvetica"/>
            <w:sz w:val="16"/>
            <w:szCs w:val="16"/>
          </w:rPr>
          <w:delText>e</w:delText>
        </w:r>
      </w:del>
      <w:proofErr w:type="spellStart"/>
      <w:ins w:id="1100" w:author="Unknown Author" w:date="2019-06-09T21:49:00Z">
        <w:r>
          <w:rPr>
            <w:rFonts w:ascii="Helvetica" w:hAnsi="Helvetica"/>
            <w:sz w:val="16"/>
            <w:szCs w:val="16"/>
          </w:rPr>
          <w:t>E</w:t>
        </w:r>
      </w:ins>
      <w:r>
        <w:rPr>
          <w:rFonts w:ascii="Helvetica" w:hAnsi="Helvetica"/>
          <w:sz w:val="16"/>
          <w:szCs w:val="16"/>
        </w:rPr>
        <w:t>nsembl</w:t>
      </w:r>
      <w:proofErr w:type="spellEnd"/>
      <w:r>
        <w:rPr>
          <w:rFonts w:ascii="Helvetica" w:hAnsi="Helvetica"/>
          <w:sz w:val="16"/>
          <w:szCs w:val="16"/>
        </w:rPr>
        <w:t xml:space="preserve"> </w:t>
      </w:r>
      <w:r>
        <w:rPr>
          <w:rFonts w:ascii="Helvetica" w:hAnsi="Helvetica"/>
          <w:i/>
          <w:sz w:val="16"/>
          <w:szCs w:val="16"/>
        </w:rPr>
        <w:t>H. sapiens</w:t>
      </w:r>
      <w:r>
        <w:rPr>
          <w:rFonts w:ascii="Helvetica" w:hAnsi="Helvetica"/>
          <w:sz w:val="16"/>
          <w:szCs w:val="16"/>
        </w:rPr>
        <w:t xml:space="preserve"> transcriptome annotation separated by six years produces dramatic differences in the DTU identification results. All three validated DTU genes from the original Deng </w:t>
      </w:r>
      <w:r>
        <w:rPr>
          <w:rFonts w:ascii="Helvetica" w:hAnsi="Helvetica"/>
          <w:i/>
          <w:sz w:val="16"/>
          <w:szCs w:val="16"/>
        </w:rPr>
        <w:t>et. al.</w:t>
      </w:r>
      <w:r>
        <w:rPr>
          <w:rFonts w:ascii="Helvetica" w:hAnsi="Helvetica"/>
          <w:sz w:val="16"/>
          <w:szCs w:val="16"/>
        </w:rPr>
        <w:t xml:space="preserve"> study contained additional isoforms in the newer annotation and only one of these genes </w:t>
      </w:r>
      <w:ins w:id="1101" w:author="Unknown Author" w:date="2019-06-09T21:50:00Z">
        <w:r>
          <w:rPr>
            <w:rFonts w:ascii="Helvetica" w:hAnsi="Helvetica"/>
            <w:sz w:val="16"/>
            <w:szCs w:val="16"/>
          </w:rPr>
          <w:t xml:space="preserve">resulted in quantification that </w:t>
        </w:r>
      </w:ins>
      <w:r>
        <w:rPr>
          <w:rFonts w:ascii="Helvetica" w:hAnsi="Helvetica"/>
          <w:sz w:val="16"/>
          <w:szCs w:val="16"/>
        </w:rPr>
        <w:t xml:space="preserve">displayed the same isoform abundance shifts using both annotations. With the newer annotation, the DTU of one validated gene was attributable to different isoforms depending on the annotation version, while another showed no significant DTU with the newer annotation. </w:t>
      </w:r>
      <w:proofErr w:type="spellStart"/>
      <w:r>
        <w:rPr>
          <w:rFonts w:ascii="Helvetica" w:hAnsi="Helvetica"/>
          <w:sz w:val="16"/>
          <w:szCs w:val="16"/>
        </w:rPr>
        <w:t>qRT</w:t>
      </w:r>
      <w:proofErr w:type="spellEnd"/>
      <w:r>
        <w:rPr>
          <w:rFonts w:ascii="Helvetica" w:hAnsi="Helvetica"/>
          <w:sz w:val="16"/>
          <w:szCs w:val="16"/>
        </w:rPr>
        <w:t xml:space="preserve">-PCR has long considered the de facto standard for orthogonal confirmation </w:t>
      </w:r>
      <w:r>
        <w:rPr>
          <w:rFonts w:ascii="Helvetica" w:hAnsi="Helvetica"/>
          <w:sz w:val="16"/>
          <w:szCs w:val="16"/>
        </w:rPr>
        <w:lastRenderedPageBreak/>
        <w:t>of high-throughput transcriptomic results</w:t>
      </w:r>
      <w:ins w:id="1102" w:author="Unknown Author" w:date="2019-06-09T21:50:00Z">
        <w:r>
          <w:rPr>
            <w:rFonts w:ascii="Helvetica" w:hAnsi="Helvetica"/>
            <w:sz w:val="16"/>
            <w:szCs w:val="16"/>
          </w:rPr>
          <w:t>,</w:t>
        </w:r>
      </w:ins>
      <w:r>
        <w:rPr>
          <w:rFonts w:ascii="Helvetica" w:hAnsi="Helvetica"/>
          <w:sz w:val="16"/>
          <w:szCs w:val="16"/>
        </w:rPr>
        <w:t xml:space="preserve"> however it too is subject to the same limitation, illustrated by multiple matches of the specific primer sequences used for validation in the </w:t>
      </w:r>
      <w:r>
        <w:fldChar w:fldCharType="begin"/>
      </w:r>
      <w:r>
        <w:instrText>ADDIN EN.CITE</w:instrText>
      </w:r>
      <w:r>
        <w:fldChar w:fldCharType="end"/>
      </w:r>
      <w:bookmarkStart w:id="1103" w:name="__Fieldmark__14843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104" w:name="__Fieldmark__14864_3434555421"/>
      <w:bookmarkEnd w:id="1103"/>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105" w:author="Unknown Author" w:date="2019-05-25T22:39:00Z">
        <w:r>
          <w:rPr>
            <w:rFonts w:ascii="Helvetica" w:hAnsi="Helvetica"/>
            <w:sz w:val="16"/>
            <w:szCs w:val="16"/>
          </w:rPr>
          <w:t>3</w:t>
        </w:r>
      </w:ins>
      <w:del w:id="1106"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104"/>
      <w:r>
        <w:rPr>
          <w:rFonts w:ascii="Helvetica" w:hAnsi="Helvetica"/>
          <w:sz w:val="16"/>
          <w:szCs w:val="16"/>
        </w:rPr>
        <w:t xml:space="preserve"> study in the newer annotation. Annotation of the transcriptomes remains a work in progress even for model organisms and the extensive sequence overlap between isoforms together with the ongoing discovery of additional isoforms suggests that </w:t>
      </w:r>
      <w:proofErr w:type="spellStart"/>
      <w:r>
        <w:rPr>
          <w:rFonts w:ascii="Helvetica" w:hAnsi="Helvetica"/>
          <w:sz w:val="16"/>
          <w:szCs w:val="16"/>
        </w:rPr>
        <w:t>qRT</w:t>
      </w:r>
      <w:proofErr w:type="spellEnd"/>
      <w:r>
        <w:rPr>
          <w:rFonts w:ascii="Helvetica" w:hAnsi="Helvetica"/>
          <w:sz w:val="16"/>
          <w:szCs w:val="16"/>
        </w:rPr>
        <w:t xml:space="preserve">-PCR may not be a suitable method for the validation of transcript abundance changes. For hybridization-based methods like </w:t>
      </w:r>
      <w:proofErr w:type="spellStart"/>
      <w:r>
        <w:rPr>
          <w:rFonts w:ascii="Helvetica" w:hAnsi="Helvetica"/>
          <w:sz w:val="16"/>
          <w:szCs w:val="16"/>
        </w:rPr>
        <w:t>qRT</w:t>
      </w:r>
      <w:proofErr w:type="spellEnd"/>
      <w:r>
        <w:rPr>
          <w:rFonts w:ascii="Helvetica" w:hAnsi="Helvetica"/>
          <w:sz w:val="16"/>
          <w:szCs w:val="16"/>
        </w:rPr>
        <w:t xml:space="preserve">-PCR to serve as a reliable validation method for RNA quantification, the suitability of the primers should first be validated by sequencing the captured amplicons. </w:t>
      </w:r>
      <w:r>
        <w:fldChar w:fldCharType="begin"/>
      </w:r>
      <w:r>
        <w:instrText>ADDIN EN.CITE</w:instrText>
      </w:r>
      <w:r>
        <w:fldChar w:fldCharType="end"/>
      </w:r>
      <w:bookmarkStart w:id="1107" w:name="__Fieldmark__1486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108" w:name="__Fieldmark__14890_3434555421"/>
      <w:bookmarkEnd w:id="1107"/>
      <w:r>
        <w:rPr>
          <w:rFonts w:ascii="Helvetica" w:hAnsi="Helvetica"/>
          <w:sz w:val="16"/>
          <w:szCs w:val="16"/>
        </w:rPr>
        <w:t>Soneson</w:t>
      </w:r>
      <w:r>
        <w:rPr>
          <w:rFonts w:ascii="Helvetica" w:hAnsi="Helvetica"/>
          <w:i/>
          <w:sz w:val="16"/>
          <w:szCs w:val="16"/>
        </w:rPr>
        <w:t xml:space="preserve"> et. al.</w:t>
      </w:r>
      <w:r>
        <w:rPr>
          <w:rFonts w:ascii="Helvetica" w:hAnsi="Helvetica"/>
          <w:sz w:val="16"/>
          <w:szCs w:val="16"/>
        </w:rPr>
        <w:t xml:space="preserve"> (2016, [</w:t>
      </w:r>
      <w:ins w:id="1109" w:author="Froussios,Kimon" w:date="2019-10-10T14:40:00Z">
        <w:r w:rsidR="008E40B3">
          <w:rPr>
            <w:rFonts w:ascii="Helvetica" w:hAnsi="Helvetica"/>
            <w:sz w:val="16"/>
            <w:szCs w:val="16"/>
          </w:rPr>
          <w:t>26</w:t>
        </w:r>
      </w:ins>
      <w:del w:id="1110" w:author="Froussios,Kimon" w:date="2019-10-10T14:40:00Z">
        <w:r w:rsidDel="008E40B3">
          <w:rPr>
            <w:rFonts w:ascii="Helvetica" w:hAnsi="Helvetica"/>
            <w:sz w:val="16"/>
            <w:szCs w:val="16"/>
          </w:rPr>
          <w:delText>3</w:delText>
        </w:r>
      </w:del>
      <w:ins w:id="1111" w:author="Unknown Author" w:date="2019-05-25T22:39:00Z">
        <w:del w:id="1112" w:author="Froussios,Kimon" w:date="2019-10-10T14:40:00Z">
          <w:r w:rsidDel="008E40B3">
            <w:rPr>
              <w:rFonts w:ascii="Helvetica" w:hAnsi="Helvetica"/>
              <w:sz w:val="16"/>
              <w:szCs w:val="16"/>
            </w:rPr>
            <w:delText>2</w:delText>
          </w:r>
        </w:del>
      </w:ins>
      <w:del w:id="1113"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108"/>
      <w:r>
        <w:rPr>
          <w:rFonts w:ascii="Helvetica" w:hAnsi="Helvetica"/>
          <w:sz w:val="16"/>
          <w:szCs w:val="16"/>
        </w:rPr>
        <w:t xml:space="preserve"> show that pre-filtering annotations can improve quantification performance and this approach may also be helpful in </w:t>
      </w:r>
      <w:proofErr w:type="spellStart"/>
      <w:r>
        <w:rPr>
          <w:rFonts w:ascii="Helvetica" w:hAnsi="Helvetica"/>
          <w:sz w:val="16"/>
          <w:szCs w:val="16"/>
        </w:rPr>
        <w:t>qRT</w:t>
      </w:r>
      <w:proofErr w:type="spellEnd"/>
      <w:r>
        <w:rPr>
          <w:rFonts w:ascii="Helvetica" w:hAnsi="Helvetica"/>
          <w:sz w:val="16"/>
          <w:szCs w:val="16"/>
        </w:rPr>
        <w:t xml:space="preserve">-PCR primer design. </w:t>
      </w:r>
    </w:p>
    <w:p w:rsidR="00A203D4" w:rsidDel="007B45DD" w:rsidRDefault="00A203D4">
      <w:pPr>
        <w:jc w:val="both"/>
        <w:rPr>
          <w:del w:id="1114" w:author="Nicholas Schurch" w:date="2019-10-08T16:15:00Z"/>
          <w:rFonts w:ascii="Helvetica" w:hAnsi="Helvetica"/>
          <w:sz w:val="16"/>
          <w:szCs w:val="16"/>
        </w:rPr>
      </w:pPr>
    </w:p>
    <w:p w:rsidR="00A203D4" w:rsidRDefault="00A203D4">
      <w:pPr>
        <w:jc w:val="both"/>
        <w:rPr>
          <w:rFonts w:ascii="Helvetica" w:hAnsi="Helvetica"/>
          <w:sz w:val="16"/>
          <w:szCs w:val="16"/>
        </w:rPr>
      </w:pPr>
    </w:p>
    <w:p w:rsidR="00A203D4" w:rsidRDefault="00A31C93">
      <w:pPr>
        <w:jc w:val="both"/>
      </w:pPr>
      <w:r>
        <w:rPr>
          <w:rFonts w:ascii="Helvetica" w:hAnsi="Helvetica"/>
          <w:sz w:val="16"/>
          <w:szCs w:val="16"/>
        </w:rPr>
        <w:t xml:space="preserve">In the </w:t>
      </w:r>
      <w:ins w:id="1115" w:author="Nicholas Schurch" w:date="2019-10-08T16:15:00Z">
        <w:r w:rsidR="007B45DD">
          <w:rPr>
            <w:rFonts w:ascii="Helvetica" w:hAnsi="Helvetica"/>
            <w:sz w:val="16"/>
            <w:szCs w:val="16"/>
          </w:rPr>
          <w:t>n</w:t>
        </w:r>
      </w:ins>
      <w:ins w:id="1116" w:author="Nicholas Schurch" w:date="2019-10-08T16:16:00Z">
        <w:r w:rsidR="007B45DD">
          <w:rPr>
            <w:rFonts w:ascii="Helvetica" w:hAnsi="Helvetica"/>
            <w:sz w:val="16"/>
            <w:szCs w:val="16"/>
          </w:rPr>
          <w:t xml:space="preserve">ear </w:t>
        </w:r>
      </w:ins>
      <w:r>
        <w:rPr>
          <w:rFonts w:ascii="Helvetica" w:hAnsi="Helvetica"/>
          <w:sz w:val="16"/>
          <w:szCs w:val="16"/>
        </w:rPr>
        <w:t>future, experiment-specific transcriptome annotations could be</w:t>
      </w:r>
      <w:ins w:id="1117" w:author="Nicholas Schurch" w:date="2019-10-08T16:16:00Z">
        <w:r w:rsidR="007B45DD">
          <w:rPr>
            <w:rFonts w:ascii="Helvetica" w:hAnsi="Helvetica"/>
            <w:sz w:val="16"/>
            <w:szCs w:val="16"/>
          </w:rPr>
          <w:t xml:space="preserve"> routinely</w:t>
        </w:r>
      </w:ins>
      <w:r>
        <w:rPr>
          <w:rFonts w:ascii="Helvetica" w:hAnsi="Helvetica"/>
          <w:sz w:val="16"/>
          <w:szCs w:val="16"/>
        </w:rPr>
        <w:t xml:space="preserve"> obtained by including a parallel set of full-length isoform RNA-</w:t>
      </w:r>
      <w:proofErr w:type="spellStart"/>
      <w:r>
        <w:rPr>
          <w:rFonts w:ascii="Helvetica" w:hAnsi="Helvetica"/>
          <w:sz w:val="16"/>
          <w:szCs w:val="16"/>
        </w:rPr>
        <w:t>seq</w:t>
      </w:r>
      <w:proofErr w:type="spellEnd"/>
      <w:r>
        <w:rPr>
          <w:rFonts w:ascii="Helvetica" w:hAnsi="Helvetica"/>
          <w:sz w:val="16"/>
          <w:szCs w:val="16"/>
        </w:rPr>
        <w:t xml:space="preserve"> data in the experimental design, such as via PacBio sequencing (</w:t>
      </w:r>
      <w:hyperlink r:id="rId22">
        <w:r>
          <w:rPr>
            <w:rStyle w:val="ListLabel10"/>
          </w:rPr>
          <w:t>http://www.pacb.com</w:t>
        </w:r>
      </w:hyperlink>
      <w:r>
        <w:rPr>
          <w:rFonts w:ascii="Helvetica" w:hAnsi="Helvetica"/>
          <w:sz w:val="16"/>
          <w:szCs w:val="16"/>
        </w:rPr>
        <w:t>) or Oxford Nanopore Direct RNA-</w:t>
      </w:r>
      <w:proofErr w:type="spellStart"/>
      <w:r>
        <w:rPr>
          <w:rFonts w:ascii="Helvetica" w:hAnsi="Helvetica"/>
          <w:sz w:val="16"/>
          <w:szCs w:val="16"/>
        </w:rPr>
        <w:t>seq</w:t>
      </w:r>
      <w:proofErr w:type="spellEnd"/>
      <w:r>
        <w:rPr>
          <w:rFonts w:ascii="Helvetica" w:hAnsi="Helvetica"/>
          <w:sz w:val="16"/>
          <w:szCs w:val="16"/>
        </w:rPr>
        <w:t xml:space="preserve"> (</w:t>
      </w:r>
      <w:hyperlink r:id="rId23">
        <w:r>
          <w:rPr>
            <w:rStyle w:val="ListLabel10"/>
          </w:rPr>
          <w:t>https://nanoporetech.com)</w:t>
        </w:r>
      </w:hyperlink>
      <w:r>
        <w:rPr>
          <w:rFonts w:ascii="Helvetica" w:hAnsi="Helvetica"/>
          <w:sz w:val="16"/>
          <w:szCs w:val="16"/>
        </w:rPr>
        <w:t xml:space="preserve">. An advantage of this approach is that it would better define the transcriptome for the specific experiment </w:t>
      </w:r>
      <w:r>
        <w:fldChar w:fldCharType="begin"/>
      </w:r>
      <w:r>
        <w:instrText>ADDIN EN.CITE</w:instrText>
      </w:r>
      <w:r>
        <w:fldChar w:fldCharType="end"/>
      </w:r>
      <w:bookmarkStart w:id="1118" w:name="__Fieldmark__1491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119" w:name="__Fieldmark__14948_3434555421"/>
      <w:bookmarkEnd w:id="1118"/>
      <w:r>
        <w:rPr>
          <w:rFonts w:ascii="Helvetica" w:hAnsi="Helvetica"/>
          <w:sz w:val="16"/>
          <w:szCs w:val="16"/>
        </w:rPr>
        <w:t>[3</w:t>
      </w:r>
      <w:ins w:id="1120" w:author="Unknown Author" w:date="2019-05-25T22:39:00Z">
        <w:del w:id="1121" w:author="Froussios,Kimon" w:date="2019-11-11T15:55:00Z">
          <w:r w:rsidDel="0017582E">
            <w:rPr>
              <w:rFonts w:ascii="Helvetica" w:hAnsi="Helvetica"/>
              <w:sz w:val="16"/>
              <w:szCs w:val="16"/>
            </w:rPr>
            <w:delText>8</w:delText>
          </w:r>
        </w:del>
      </w:ins>
      <w:ins w:id="1122" w:author="Froussios,Kimon" w:date="2019-11-11T15:55:00Z">
        <w:r w:rsidR="0017582E">
          <w:rPr>
            <w:rFonts w:ascii="Helvetica" w:hAnsi="Helvetica"/>
            <w:sz w:val="16"/>
            <w:szCs w:val="16"/>
          </w:rPr>
          <w:t>9</w:t>
        </w:r>
      </w:ins>
      <w:del w:id="1123" w:author="Unknown Author" w:date="2019-05-25T22:39:00Z">
        <w:r>
          <w:rPr>
            <w:rFonts w:ascii="Helvetica" w:hAnsi="Helvetica"/>
            <w:sz w:val="16"/>
            <w:szCs w:val="16"/>
          </w:rPr>
          <w:delText>7</w:delText>
        </w:r>
      </w:del>
      <w:r>
        <w:rPr>
          <w:rFonts w:ascii="Helvetica" w:hAnsi="Helvetica"/>
          <w:sz w:val="16"/>
          <w:szCs w:val="16"/>
        </w:rPr>
        <w:t>-4</w:t>
      </w:r>
      <w:ins w:id="1124" w:author="Unknown Author" w:date="2019-05-25T22:39:00Z">
        <w:del w:id="1125" w:author="Froussios,Kimon" w:date="2019-11-11T15:55:00Z">
          <w:r w:rsidDel="0017582E">
            <w:rPr>
              <w:rFonts w:ascii="Helvetica" w:hAnsi="Helvetica"/>
              <w:sz w:val="16"/>
              <w:szCs w:val="16"/>
            </w:rPr>
            <w:delText>1</w:delText>
          </w:r>
        </w:del>
      </w:ins>
      <w:ins w:id="1126" w:author="Froussios,Kimon" w:date="2019-11-11T15:55:00Z">
        <w:r w:rsidR="0017582E">
          <w:rPr>
            <w:rFonts w:ascii="Helvetica" w:hAnsi="Helvetica"/>
            <w:sz w:val="16"/>
            <w:szCs w:val="16"/>
          </w:rPr>
          <w:t>2</w:t>
        </w:r>
      </w:ins>
      <w:del w:id="1127"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119"/>
      <w:r>
        <w:rPr>
          <w:rFonts w:ascii="Helvetica" w:hAnsi="Helvetica"/>
          <w:sz w:val="16"/>
          <w:szCs w:val="16"/>
        </w:rPr>
        <w:t>. This may be of importance for experiments focusing on specific tissues or developmental stages of an organism, where the active transcriptome is likely to be only a subset of the global reference transcriptome of the organism.</w:t>
      </w:r>
    </w:p>
    <w:p w:rsidR="00A203D4" w:rsidRDefault="00A203D4">
      <w:pPr>
        <w:jc w:val="both"/>
        <w:rPr>
          <w:rFonts w:ascii="Helvetica" w:hAnsi="Helvetica"/>
          <w:sz w:val="16"/>
          <w:szCs w:val="16"/>
        </w:rPr>
      </w:pPr>
    </w:p>
    <w:p w:rsidR="00A203D4" w:rsidRDefault="00A31C93">
      <w:pPr>
        <w:pStyle w:val="RefHead"/>
        <w:spacing w:before="120" w:after="120" w:line="240" w:lineRule="auto"/>
        <w:jc w:val="both"/>
        <w:rPr>
          <w:lang w:val="en-GB"/>
        </w:rPr>
      </w:pPr>
      <w:r>
        <w:rPr>
          <w:lang w:val="en-GB"/>
        </w:rPr>
        <w:t>Data &amp; Software Availability</w:t>
      </w:r>
    </w:p>
    <w:p w:rsidR="00A203D4" w:rsidRDefault="00A31C93">
      <w:pPr>
        <w:pStyle w:val="Abstract-Text"/>
        <w:spacing w:before="120" w:after="120" w:line="240" w:lineRule="auto"/>
      </w:pPr>
      <w:r>
        <w:rPr>
          <w:sz w:val="16"/>
          <w:szCs w:val="16"/>
          <w:lang w:val="en-GB"/>
        </w:rPr>
        <w:t xml:space="preserve">RNA-sequencing data used in this study, including the simulated datasets, are available from </w:t>
      </w:r>
      <w:proofErr w:type="spellStart"/>
      <w:r>
        <w:rPr>
          <w:sz w:val="16"/>
          <w:szCs w:val="16"/>
          <w:lang w:val="en-GB"/>
        </w:rPr>
        <w:t>ArrayExpress</w:t>
      </w:r>
      <w:proofErr w:type="spellEnd"/>
      <w:r>
        <w:rPr>
          <w:sz w:val="16"/>
          <w:szCs w:val="16"/>
          <w:lang w:val="en-GB"/>
        </w:rPr>
        <w:t xml:space="preserve"> under the studies E-MTAB-5446, E-MTAB-3766 &amp; E-MTAB-3766. </w:t>
      </w:r>
      <w:r>
        <w:rPr>
          <w:sz w:val="16"/>
          <w:szCs w:val="16"/>
          <w:lang w:val="en-GB" w:eastAsia="en-IN"/>
        </w:rPr>
        <w:t xml:space="preserve">The RATs R package is open source and </w:t>
      </w:r>
      <w:r>
        <w:rPr>
          <w:sz w:val="16"/>
          <w:szCs w:val="16"/>
          <w:lang w:val="en-GB"/>
        </w:rPr>
        <w:t>available through Git</w:t>
      </w:r>
      <w:ins w:id="1128" w:author="Nicholas Schurch" w:date="2019-10-08T16:16:00Z">
        <w:r w:rsidR="007B45DD">
          <w:rPr>
            <w:sz w:val="16"/>
            <w:szCs w:val="16"/>
            <w:lang w:val="en-GB"/>
          </w:rPr>
          <w:t>H</w:t>
        </w:r>
      </w:ins>
      <w:del w:id="1129" w:author="Nicholas Schurch" w:date="2019-10-08T16:16:00Z">
        <w:r w:rsidDel="007B45DD">
          <w:rPr>
            <w:sz w:val="16"/>
            <w:szCs w:val="16"/>
            <w:lang w:val="en-GB"/>
          </w:rPr>
          <w:delText>h</w:delText>
        </w:r>
      </w:del>
      <w:r>
        <w:rPr>
          <w:sz w:val="16"/>
          <w:szCs w:val="16"/>
          <w:lang w:val="en-GB"/>
        </w:rPr>
        <w:t>ub at</w:t>
      </w:r>
      <w:r>
        <w:rPr>
          <w:color w:val="000000"/>
          <w:sz w:val="16"/>
          <w:szCs w:val="16"/>
          <w:lang w:val="en-GB"/>
        </w:rPr>
        <w:t xml:space="preserve"> </w:t>
      </w:r>
      <w:r>
        <w:fldChar w:fldCharType="begin"/>
      </w:r>
      <w:r>
        <w:instrText xml:space="preserve"> HYPERLINK "https://github.com/bartongroup/RATs" \h </w:instrText>
      </w:r>
      <w:r>
        <w:fldChar w:fldCharType="separate"/>
      </w:r>
      <w:r>
        <w:rPr>
          <w:rStyle w:val="InternetLink"/>
          <w:color w:val="000000"/>
          <w:sz w:val="16"/>
          <w:szCs w:val="16"/>
          <w:lang w:val="en-GB"/>
          <w:rPrChange w:id="1130" w:author="Unknown Author" w:date="2019-06-09T21:59:00Z">
            <w:rPr/>
          </w:rPrChange>
        </w:rPr>
        <w:t>https://github.com/bartongroup/</w:t>
      </w:r>
      <w:r>
        <w:rPr>
          <w:rStyle w:val="InternetLink"/>
          <w:color w:val="000000"/>
          <w:sz w:val="16"/>
          <w:szCs w:val="16"/>
          <w:lang w:val="en-GB"/>
        </w:rPr>
        <w:fldChar w:fldCharType="end"/>
      </w:r>
      <w:r>
        <w:fldChar w:fldCharType="begin"/>
      </w:r>
      <w:r>
        <w:instrText xml:space="preserve"> HYPERLINK "https://github.com/bartongroup/RATs" \h </w:instrText>
      </w:r>
      <w:r>
        <w:fldChar w:fldCharType="separate"/>
      </w:r>
      <w:r>
        <w:rPr>
          <w:rStyle w:val="InternetLink"/>
          <w:i/>
          <w:color w:val="000000"/>
          <w:sz w:val="16"/>
          <w:szCs w:val="16"/>
          <w:lang w:val="en-GB"/>
          <w:rPrChange w:id="1131" w:author="Unknown Author" w:date="2019-06-09T21:59:00Z">
            <w:rPr/>
          </w:rPrChange>
        </w:rPr>
        <w:t>RATs</w:t>
      </w:r>
      <w:r>
        <w:rPr>
          <w:rStyle w:val="InternetLink"/>
          <w:i/>
          <w:color w:val="000000"/>
          <w:sz w:val="16"/>
          <w:szCs w:val="16"/>
          <w:lang w:val="en-GB"/>
        </w:rPr>
        <w:fldChar w:fldCharType="end"/>
      </w:r>
      <w:r>
        <w:rPr>
          <w:color w:val="000000"/>
          <w:sz w:val="16"/>
          <w:szCs w:val="16"/>
          <w:lang w:val="en-GB"/>
        </w:rPr>
        <w:t>.</w:t>
      </w:r>
      <w:ins w:id="1132" w:author="Unknown Author" w:date="2019-06-09T21:59:00Z">
        <w:r>
          <w:rPr>
            <w:color w:val="000000"/>
            <w:sz w:val="16"/>
            <w:szCs w:val="16"/>
            <w:lang w:val="en-GB"/>
          </w:rPr>
          <w:t xml:space="preserve"> Exten</w:t>
        </w:r>
      </w:ins>
      <w:ins w:id="1133" w:author="Unknown Author" w:date="2019-06-09T22:00:00Z">
        <w:r>
          <w:rPr>
            <w:color w:val="000000"/>
            <w:sz w:val="16"/>
            <w:szCs w:val="16"/>
            <w:lang w:val="en-GB"/>
          </w:rPr>
          <w:t xml:space="preserve">ded data and analysis code for the work presented here are also available in the “extras” directory in </w:t>
        </w:r>
        <w:r>
          <w:rPr>
            <w:i/>
            <w:iCs/>
            <w:color w:val="000000"/>
            <w:sz w:val="16"/>
            <w:szCs w:val="16"/>
            <w:lang w:val="en-GB"/>
          </w:rPr>
          <w:t>RATs</w:t>
        </w:r>
        <w:r>
          <w:rPr>
            <w:color w:val="000000"/>
            <w:sz w:val="16"/>
            <w:szCs w:val="16"/>
            <w:lang w:val="en-GB"/>
          </w:rPr>
          <w:t xml:space="preserve"> release 0.6.5, which accompanies this manuscript (https://github.com/bartongroup/RATS/releases/tag/0.6.5).</w:t>
        </w:r>
      </w:ins>
    </w:p>
    <w:p w:rsidR="00A203D4" w:rsidRDefault="00A203D4">
      <w:pPr>
        <w:pStyle w:val="Abstract-Text"/>
        <w:spacing w:before="120" w:after="120" w:line="240" w:lineRule="auto"/>
        <w:rPr>
          <w:color w:val="000000"/>
          <w:sz w:val="16"/>
          <w:szCs w:val="16"/>
          <w:lang w:val="en-GB"/>
        </w:rPr>
      </w:pPr>
    </w:p>
    <w:p w:rsidR="00A203D4" w:rsidRDefault="00A31C93">
      <w:pPr>
        <w:pStyle w:val="RefHead"/>
        <w:spacing w:before="120" w:after="120" w:line="240" w:lineRule="auto"/>
        <w:jc w:val="both"/>
        <w:rPr>
          <w:lang w:val="en-GB"/>
        </w:rPr>
      </w:pPr>
      <w:r>
        <w:rPr>
          <w:lang w:val="en-GB"/>
        </w:rPr>
        <w:t>Funding</w:t>
      </w:r>
    </w:p>
    <w:p w:rsidR="00A203D4" w:rsidRDefault="00A31C93">
      <w:pPr>
        <w:pStyle w:val="AckText"/>
        <w:rPr>
          <w:ins w:id="1134" w:author="Unknown Author" w:date="2019-05-26T00:41:00Z"/>
          <w:rFonts w:ascii="Helvetica" w:hAnsi="Helvetica"/>
          <w:sz w:val="16"/>
          <w:szCs w:val="14"/>
          <w:lang w:val="en-GB" w:eastAsia="en-IN"/>
        </w:rPr>
      </w:pPr>
      <w:r>
        <w:rPr>
          <w:rFonts w:ascii="Helvetica" w:hAnsi="Helvetica"/>
          <w:sz w:val="16"/>
          <w:szCs w:val="14"/>
          <w:lang w:val="en-GB" w:eastAsia="en-IN"/>
        </w:rPr>
        <w:t xml:space="preserve">This work has been supported by the Biotechnology and Biological Sciences Research Council grants [BB/H002286/1; BB/J00247X/1; BB/M010066/1; BB/M004155/1] and the </w:t>
      </w:r>
      <w:proofErr w:type="spellStart"/>
      <w:r>
        <w:rPr>
          <w:rFonts w:ascii="Helvetica" w:hAnsi="Helvetica"/>
          <w:sz w:val="16"/>
          <w:szCs w:val="14"/>
          <w:lang w:val="en-GB" w:eastAsia="en-IN"/>
        </w:rPr>
        <w:t>Wellcome</w:t>
      </w:r>
      <w:proofErr w:type="spellEnd"/>
      <w:r>
        <w:rPr>
          <w:rFonts w:ascii="Helvetica" w:hAnsi="Helvetica"/>
          <w:sz w:val="16"/>
          <w:szCs w:val="14"/>
          <w:lang w:val="en-GB" w:eastAsia="en-IN"/>
        </w:rPr>
        <w:t xml:space="preserve"> Trust Strategic Awards [098439/Z/12/Z and WT097945].</w:t>
      </w:r>
    </w:p>
    <w:p w:rsidR="00A203D4" w:rsidRDefault="00A203D4">
      <w:pPr>
        <w:pStyle w:val="AckText"/>
        <w:rPr>
          <w:rFonts w:ascii="Helvetica" w:hAnsi="Helvetica"/>
          <w:sz w:val="16"/>
          <w:szCs w:val="14"/>
          <w:lang w:val="en-GB" w:eastAsia="en-IN"/>
        </w:rPr>
      </w:pPr>
    </w:p>
    <w:p w:rsidR="00A203D4" w:rsidRDefault="00A31C93">
      <w:pPr>
        <w:pStyle w:val="AckText"/>
        <w:spacing w:before="120" w:after="280" w:line="240" w:lineRule="auto"/>
      </w:pPr>
      <w:r>
        <w:rPr>
          <w:rFonts w:ascii="Helvetica" w:hAnsi="Helvetica"/>
          <w:b/>
          <w:sz w:val="24"/>
          <w:lang w:val="en-GB" w:eastAsia="en-IN"/>
        </w:rPr>
        <w:t>Competing Interests</w:t>
      </w:r>
    </w:p>
    <w:p w:rsidR="00A203D4" w:rsidRDefault="00A31C93">
      <w:pPr>
        <w:pStyle w:val="AckText"/>
        <w:spacing w:line="240" w:lineRule="auto"/>
        <w:rPr>
          <w:ins w:id="1135" w:author="Unknown Author" w:date="2019-05-26T00:41:00Z"/>
          <w:rFonts w:ascii="Helvetica" w:hAnsi="Helvetica"/>
          <w:sz w:val="16"/>
          <w:szCs w:val="16"/>
          <w:lang w:val="en-GB" w:eastAsia="en-IN"/>
        </w:rPr>
      </w:pPr>
      <w:r>
        <w:rPr>
          <w:rFonts w:ascii="Helvetica" w:hAnsi="Helvetica"/>
          <w:sz w:val="16"/>
          <w:szCs w:val="16"/>
          <w:lang w:val="en-GB" w:eastAsia="en-IN"/>
        </w:rPr>
        <w:t>No competing interests were disclosed.</w:t>
      </w:r>
    </w:p>
    <w:p w:rsidR="00A203D4" w:rsidRDefault="00A203D4">
      <w:pPr>
        <w:pStyle w:val="AckText"/>
        <w:spacing w:line="240" w:lineRule="auto"/>
        <w:rPr>
          <w:rFonts w:ascii="Helvetica" w:hAnsi="Helvetica"/>
          <w:sz w:val="16"/>
          <w:szCs w:val="16"/>
          <w:lang w:val="en-GB" w:eastAsia="en-IN"/>
        </w:rPr>
      </w:pPr>
    </w:p>
    <w:p w:rsidR="00A203D4" w:rsidRDefault="00A31C93">
      <w:pPr>
        <w:pStyle w:val="RefHead"/>
        <w:spacing w:before="120" w:after="120" w:line="240" w:lineRule="auto"/>
        <w:jc w:val="both"/>
        <w:rPr>
          <w:lang w:val="en-GB"/>
        </w:rPr>
      </w:pPr>
      <w:r>
        <w:rPr>
          <w:lang w:val="en-GB"/>
        </w:rPr>
        <w:t>References</w:t>
      </w:r>
    </w:p>
    <w:p w:rsidR="00A203D4" w:rsidRDefault="00A31C93">
      <w:pPr>
        <w:pStyle w:val="EndNoteBibliography"/>
        <w:ind w:left="720" w:hanging="720"/>
      </w:pPr>
      <w:r>
        <w:fldChar w:fldCharType="begin"/>
      </w:r>
      <w:r>
        <w:instrText>ADDIN EN.REFLIST</w:instrText>
      </w:r>
      <w:r>
        <w:fldChar w:fldCharType="separate"/>
      </w:r>
      <w:bookmarkStart w:id="1136" w:name="__Fieldmark__15050_3434555421"/>
      <w:r>
        <w:t>1.</w:t>
      </w:r>
      <w:r>
        <w:tab/>
        <w:t xml:space="preserve">Carvalho, R.F., C.V. Feijao, and P. Duque, </w:t>
      </w:r>
      <w:r>
        <w:rPr>
          <w:i/>
        </w:rPr>
        <w:t>On the physiological significance of alternative splicing events in higher plants.</w:t>
      </w:r>
      <w:r>
        <w:t xml:space="preserve"> Protoplasma, 2013. </w:t>
      </w:r>
      <w:r>
        <w:rPr>
          <w:b/>
        </w:rPr>
        <w:t>250</w:t>
      </w:r>
      <w:r>
        <w:t>(3): p. 639-50.</w:t>
      </w:r>
      <w:r>
        <w:fldChar w:fldCharType="end"/>
      </w:r>
      <w:bookmarkEnd w:id="1136"/>
    </w:p>
    <w:p w:rsidR="00A203D4" w:rsidRDefault="00A31C93">
      <w:pPr>
        <w:pStyle w:val="EndNoteBibliography"/>
        <w:ind w:left="720" w:hanging="720"/>
      </w:pPr>
      <w:r>
        <w:t>2.</w:t>
      </w:r>
      <w:r>
        <w:tab/>
        <w:t xml:space="preserve">Lee, Y. and D.C. Rio, </w:t>
      </w:r>
      <w:r>
        <w:rPr>
          <w:i/>
        </w:rPr>
        <w:t>Mechanisms and Regulation of Alternative Pre-mRNA Splicing.</w:t>
      </w:r>
      <w:r>
        <w:t xml:space="preserve"> Annual Review of Biochemistry, 2015. </w:t>
      </w:r>
      <w:r>
        <w:rPr>
          <w:b/>
        </w:rPr>
        <w:t>84</w:t>
      </w:r>
      <w:r>
        <w:t>(1): p. 291-323.</w:t>
      </w:r>
    </w:p>
    <w:p w:rsidR="00A203D4" w:rsidRDefault="00A31C93">
      <w:pPr>
        <w:pStyle w:val="EndNoteBibliography"/>
        <w:ind w:left="720" w:hanging="720"/>
      </w:pPr>
      <w:r>
        <w:t>3.</w:t>
      </w:r>
      <w:r>
        <w:tab/>
      </w:r>
      <w:proofErr w:type="spellStart"/>
      <w:r>
        <w:t>Baralle</w:t>
      </w:r>
      <w:proofErr w:type="spellEnd"/>
      <w:r>
        <w:t xml:space="preserve">, F.E. and J. Giudice, </w:t>
      </w:r>
      <w:r>
        <w:rPr>
          <w:i/>
        </w:rPr>
        <w:t>Alternative splicing as a regulator of development and tissue identity.</w:t>
      </w:r>
      <w:r>
        <w:t xml:space="preserve"> Nat Rev Mol Cell </w:t>
      </w:r>
      <w:proofErr w:type="spellStart"/>
      <w:r>
        <w:t>Biol</w:t>
      </w:r>
      <w:proofErr w:type="spellEnd"/>
      <w:r>
        <w:t xml:space="preserve">, 2017. </w:t>
      </w:r>
      <w:r>
        <w:rPr>
          <w:b/>
        </w:rPr>
        <w:t>18</w:t>
      </w:r>
      <w:r>
        <w:t>(7): p. 437-451.</w:t>
      </w:r>
    </w:p>
    <w:p w:rsidR="00A203D4" w:rsidRDefault="00A31C93">
      <w:pPr>
        <w:pStyle w:val="EndNoteBibliography"/>
        <w:ind w:left="720" w:hanging="720"/>
      </w:pPr>
      <w:r>
        <w:t>4.</w:t>
      </w:r>
      <w:r>
        <w:tab/>
      </w:r>
      <w:proofErr w:type="spellStart"/>
      <w:r>
        <w:t>Aanes</w:t>
      </w:r>
      <w:proofErr w:type="spellEnd"/>
      <w:r>
        <w:t xml:space="preserve">, H., et al., </w:t>
      </w:r>
      <w:r>
        <w:rPr>
          <w:i/>
        </w:rPr>
        <w:t>Differential transcript isoform usage pre- and post-zygotic genome activation in zebrafish.</w:t>
      </w:r>
      <w:r>
        <w:t xml:space="preserve"> BMC Genomics, 2013. </w:t>
      </w:r>
      <w:r>
        <w:rPr>
          <w:b/>
        </w:rPr>
        <w:t>14</w:t>
      </w:r>
      <w:r>
        <w:t>: p. 331.</w:t>
      </w:r>
    </w:p>
    <w:p w:rsidR="00A203D4" w:rsidRDefault="00A31C93">
      <w:pPr>
        <w:pStyle w:val="EndNoteBibliography"/>
        <w:ind w:left="720" w:hanging="720"/>
      </w:pPr>
      <w:r>
        <w:t>5.</w:t>
      </w:r>
      <w:r>
        <w:tab/>
        <w:t xml:space="preserve">Hong, S.-E., H.K. Song, and D.H. Kim, </w:t>
      </w:r>
      <w:r>
        <w:rPr>
          <w:i/>
        </w:rPr>
        <w:t>Identification of tissue-enriched novel transcripts and novel exons in mice.</w:t>
      </w:r>
      <w:r>
        <w:t xml:space="preserve"> BMC Genomics, 2014. </w:t>
      </w:r>
      <w:r>
        <w:rPr>
          <w:b/>
        </w:rPr>
        <w:t>15</w:t>
      </w:r>
      <w:r>
        <w:t>(1): p. 592.</w:t>
      </w:r>
    </w:p>
    <w:p w:rsidR="00A203D4" w:rsidRDefault="00A31C93">
      <w:pPr>
        <w:pStyle w:val="EndNoteBibliography"/>
        <w:ind w:left="720" w:hanging="720"/>
      </w:pPr>
      <w:r>
        <w:t>6.</w:t>
      </w:r>
      <w:r>
        <w:tab/>
      </w:r>
      <w:proofErr w:type="spellStart"/>
      <w:r>
        <w:t>Sebestyen</w:t>
      </w:r>
      <w:proofErr w:type="spellEnd"/>
      <w:r>
        <w:t xml:space="preserve">, E., M. Zawisza, and E. </w:t>
      </w:r>
      <w:proofErr w:type="spellStart"/>
      <w:r>
        <w:t>Eyras</w:t>
      </w:r>
      <w:proofErr w:type="spellEnd"/>
      <w:r>
        <w:t xml:space="preserve">, </w:t>
      </w:r>
      <w:r>
        <w:rPr>
          <w:i/>
        </w:rPr>
        <w:t xml:space="preserve">Detection of recurrent alternative splicing switches in </w:t>
      </w:r>
      <w:proofErr w:type="spellStart"/>
      <w:r>
        <w:rPr>
          <w:i/>
        </w:rPr>
        <w:t>tumor</w:t>
      </w:r>
      <w:proofErr w:type="spellEnd"/>
      <w:r>
        <w:rPr>
          <w:i/>
        </w:rPr>
        <w:t xml:space="preserve"> samples reveals novel signatures of cancer.</w:t>
      </w:r>
      <w:r>
        <w:t xml:space="preserve"> Nucleic Acids Res, 2015. </w:t>
      </w:r>
      <w:r>
        <w:rPr>
          <w:b/>
        </w:rPr>
        <w:t>43</w:t>
      </w:r>
      <w:r>
        <w:t>(3): p. 1345-56.</w:t>
      </w:r>
    </w:p>
    <w:p w:rsidR="00A203D4" w:rsidRDefault="00A31C93">
      <w:pPr>
        <w:pStyle w:val="EndNoteBibliography"/>
        <w:ind w:left="720" w:hanging="720"/>
      </w:pPr>
      <w:r>
        <w:t>7.</w:t>
      </w:r>
      <w:r>
        <w:tab/>
        <w:t xml:space="preserve">Zhao, W., et al., </w:t>
      </w:r>
      <w:r>
        <w:rPr>
          <w:i/>
        </w:rPr>
        <w:t>Identification of mRNA isoform switching in breast cancer.</w:t>
      </w:r>
      <w:r>
        <w:t xml:space="preserve"> BMC Genomics, 2016. </w:t>
      </w:r>
      <w:r>
        <w:rPr>
          <w:b/>
        </w:rPr>
        <w:t>17</w:t>
      </w:r>
      <w:r>
        <w:t>: p. 181.</w:t>
      </w:r>
    </w:p>
    <w:p w:rsidR="00A203D4" w:rsidRDefault="00A31C93">
      <w:pPr>
        <w:pStyle w:val="EndNoteBibliography"/>
        <w:ind w:left="720" w:hanging="720"/>
      </w:pPr>
      <w:r>
        <w:t>8.</w:t>
      </w:r>
      <w:r>
        <w:tab/>
      </w:r>
      <w:proofErr w:type="spellStart"/>
      <w:r>
        <w:t>Trapnell</w:t>
      </w:r>
      <w:proofErr w:type="spellEnd"/>
      <w:r>
        <w:t xml:space="preserve">, C., et al., </w:t>
      </w:r>
      <w:r>
        <w:rPr>
          <w:i/>
        </w:rPr>
        <w:t>Differential gene and transcript expression analysis of RNA-</w:t>
      </w:r>
      <w:proofErr w:type="spellStart"/>
      <w:r>
        <w:rPr>
          <w:i/>
        </w:rPr>
        <w:t>seq</w:t>
      </w:r>
      <w:proofErr w:type="spellEnd"/>
      <w:r>
        <w:rPr>
          <w:i/>
        </w:rPr>
        <w:t xml:space="preserve"> experiments with </w:t>
      </w:r>
      <w:proofErr w:type="spellStart"/>
      <w:r>
        <w:rPr>
          <w:i/>
        </w:rPr>
        <w:t>TopHat</w:t>
      </w:r>
      <w:proofErr w:type="spellEnd"/>
      <w:r>
        <w:rPr>
          <w:i/>
        </w:rPr>
        <w:t xml:space="preserve"> and Cufflinks.</w:t>
      </w:r>
      <w:r>
        <w:t xml:space="preserve"> Nat </w:t>
      </w:r>
      <w:proofErr w:type="spellStart"/>
      <w:r>
        <w:t>Protoc</w:t>
      </w:r>
      <w:proofErr w:type="spellEnd"/>
      <w:r>
        <w:t xml:space="preserve">, 2012. </w:t>
      </w:r>
      <w:r>
        <w:rPr>
          <w:b/>
        </w:rPr>
        <w:t>7</w:t>
      </w:r>
      <w:r>
        <w:t>(3): p. 562-78.</w:t>
      </w:r>
    </w:p>
    <w:p w:rsidR="00A203D4" w:rsidRDefault="00A31C93">
      <w:pPr>
        <w:pStyle w:val="EndNoteBibliography"/>
        <w:ind w:left="720" w:hanging="720"/>
      </w:pPr>
      <w:r>
        <w:t>9.</w:t>
      </w:r>
      <w:r>
        <w:tab/>
        <w:t xml:space="preserve">Anders, S., A. Reyes, and W. Huber, </w:t>
      </w:r>
      <w:r>
        <w:rPr>
          <w:i/>
        </w:rPr>
        <w:t>Detecting differential usage of exons from RNA-</w:t>
      </w:r>
      <w:proofErr w:type="spellStart"/>
      <w:r>
        <w:rPr>
          <w:i/>
        </w:rPr>
        <w:t>seq</w:t>
      </w:r>
      <w:proofErr w:type="spellEnd"/>
      <w:r>
        <w:rPr>
          <w:i/>
        </w:rPr>
        <w:t xml:space="preserve"> data.</w:t>
      </w:r>
      <w:r>
        <w:t xml:space="preserve"> Genome Res, 2012. </w:t>
      </w:r>
      <w:r>
        <w:rPr>
          <w:b/>
        </w:rPr>
        <w:t>22</w:t>
      </w:r>
      <w:r>
        <w:t>(10): p. 2008-17.</w:t>
      </w:r>
    </w:p>
    <w:p w:rsidR="00A203D4" w:rsidRDefault="00A31C93">
      <w:pPr>
        <w:pStyle w:val="EndNoteBibliography"/>
        <w:ind w:left="720" w:hanging="720"/>
      </w:pPr>
      <w:r>
        <w:t>10.</w:t>
      </w:r>
      <w:r>
        <w:tab/>
        <w:t xml:space="preserve">Li, Y.I., et al., </w:t>
      </w:r>
      <w:r>
        <w:rPr>
          <w:i/>
        </w:rPr>
        <w:t xml:space="preserve">Annotation-free quantification of RNA splicing using </w:t>
      </w:r>
      <w:proofErr w:type="spellStart"/>
      <w:r>
        <w:rPr>
          <w:i/>
        </w:rPr>
        <w:t>LeafCutter</w:t>
      </w:r>
      <w:proofErr w:type="spellEnd"/>
      <w:r>
        <w:rPr>
          <w:i/>
        </w:rPr>
        <w:t>.</w:t>
      </w:r>
      <w:r>
        <w:t xml:space="preserve"> Nat Genet, 2018. </w:t>
      </w:r>
      <w:r>
        <w:rPr>
          <w:b/>
        </w:rPr>
        <w:t>50</w:t>
      </w:r>
      <w:r>
        <w:t>(1): p. 151-158.</w:t>
      </w:r>
    </w:p>
    <w:p w:rsidR="00A203D4" w:rsidRDefault="00A31C93">
      <w:pPr>
        <w:pStyle w:val="EndNoteBibliography"/>
        <w:ind w:left="720" w:hanging="720"/>
      </w:pPr>
      <w:r>
        <w:t>11.</w:t>
      </w:r>
      <w:r>
        <w:tab/>
        <w:t xml:space="preserve">Bray, N.L., et al., </w:t>
      </w:r>
      <w:r>
        <w:rPr>
          <w:i/>
        </w:rPr>
        <w:t>Near-optimal probabilistic RNA-</w:t>
      </w:r>
      <w:proofErr w:type="spellStart"/>
      <w:r>
        <w:rPr>
          <w:i/>
        </w:rPr>
        <w:t>seq</w:t>
      </w:r>
      <w:proofErr w:type="spellEnd"/>
      <w:r>
        <w:rPr>
          <w:i/>
        </w:rPr>
        <w:t xml:space="preserve"> quantification.</w:t>
      </w:r>
      <w:r>
        <w:t xml:space="preserve"> Nat </w:t>
      </w:r>
      <w:proofErr w:type="spellStart"/>
      <w:r>
        <w:t>Biotechnol</w:t>
      </w:r>
      <w:proofErr w:type="spellEnd"/>
      <w:r>
        <w:t xml:space="preserve">, 2016. </w:t>
      </w:r>
      <w:r>
        <w:rPr>
          <w:b/>
        </w:rPr>
        <w:t>34</w:t>
      </w:r>
      <w:r>
        <w:t>(5): p. 525-7.</w:t>
      </w:r>
    </w:p>
    <w:p w:rsidR="00A203D4" w:rsidRDefault="00A31C93">
      <w:pPr>
        <w:pStyle w:val="EndNoteBibliography"/>
        <w:ind w:left="720" w:hanging="720"/>
      </w:pPr>
      <w:r>
        <w:t>12.</w:t>
      </w:r>
      <w:r>
        <w:tab/>
        <w:t xml:space="preserve">Bray, N.L., et al., </w:t>
      </w:r>
      <w:r>
        <w:rPr>
          <w:i/>
        </w:rPr>
        <w:t>Erratum: Near-optimal probabilistic RNA-</w:t>
      </w:r>
      <w:proofErr w:type="spellStart"/>
      <w:r>
        <w:rPr>
          <w:i/>
        </w:rPr>
        <w:t>seq</w:t>
      </w:r>
      <w:proofErr w:type="spellEnd"/>
      <w:r>
        <w:rPr>
          <w:i/>
        </w:rPr>
        <w:t xml:space="preserve"> quantification.</w:t>
      </w:r>
      <w:r>
        <w:t xml:space="preserve"> Nat </w:t>
      </w:r>
      <w:proofErr w:type="spellStart"/>
      <w:r>
        <w:t>Biotechnol</w:t>
      </w:r>
      <w:proofErr w:type="spellEnd"/>
      <w:r>
        <w:t xml:space="preserve">, 2016. </w:t>
      </w:r>
      <w:r>
        <w:rPr>
          <w:b/>
        </w:rPr>
        <w:t>34</w:t>
      </w:r>
      <w:r>
        <w:t>(8): p. 888.</w:t>
      </w:r>
    </w:p>
    <w:p w:rsidR="00A203D4" w:rsidRDefault="00A31C93">
      <w:pPr>
        <w:pStyle w:val="EndNoteBibliography"/>
        <w:ind w:left="720" w:hanging="720"/>
      </w:pPr>
      <w:r>
        <w:t>13.</w:t>
      </w:r>
      <w:r>
        <w:tab/>
      </w:r>
      <w:proofErr w:type="spellStart"/>
      <w:r>
        <w:t>Patro</w:t>
      </w:r>
      <w:proofErr w:type="spellEnd"/>
      <w:r>
        <w:t xml:space="preserve">, R., S.M. Mount, and C. Kingsford, </w:t>
      </w:r>
      <w:r>
        <w:rPr>
          <w:i/>
        </w:rPr>
        <w:t>Sailfish enables alignment-free isoform quantification from RNA-</w:t>
      </w:r>
      <w:proofErr w:type="spellStart"/>
      <w:r>
        <w:rPr>
          <w:i/>
        </w:rPr>
        <w:t>seq</w:t>
      </w:r>
      <w:proofErr w:type="spellEnd"/>
      <w:r>
        <w:rPr>
          <w:i/>
        </w:rPr>
        <w:t xml:space="preserve"> reads using lightweight algorithms.</w:t>
      </w:r>
      <w:r>
        <w:t xml:space="preserve"> Nat </w:t>
      </w:r>
      <w:proofErr w:type="spellStart"/>
      <w:r>
        <w:t>Biotechnol</w:t>
      </w:r>
      <w:proofErr w:type="spellEnd"/>
      <w:r>
        <w:t xml:space="preserve">, 2014. </w:t>
      </w:r>
      <w:r>
        <w:rPr>
          <w:b/>
        </w:rPr>
        <w:t>32</w:t>
      </w:r>
      <w:r>
        <w:t>(5): p. 462-4.</w:t>
      </w:r>
    </w:p>
    <w:p w:rsidR="00A203D4" w:rsidRDefault="00A31C93">
      <w:pPr>
        <w:pStyle w:val="EndNoteBibliography"/>
        <w:ind w:left="720" w:hanging="720"/>
      </w:pPr>
      <w:r>
        <w:lastRenderedPageBreak/>
        <w:t>14.</w:t>
      </w:r>
      <w:r>
        <w:tab/>
      </w:r>
      <w:proofErr w:type="spellStart"/>
      <w:r>
        <w:t>Patro</w:t>
      </w:r>
      <w:proofErr w:type="spellEnd"/>
      <w:r>
        <w:t xml:space="preserve">, R., et al., </w:t>
      </w:r>
      <w:r>
        <w:rPr>
          <w:i/>
        </w:rPr>
        <w:t>Salmon provides fast and bias-aware quantification of transcript expression.</w:t>
      </w:r>
      <w:r>
        <w:t xml:space="preserve"> Nat Methods, 2017. </w:t>
      </w:r>
      <w:r>
        <w:rPr>
          <w:b/>
        </w:rPr>
        <w:t>14</w:t>
      </w:r>
      <w:r>
        <w:t>(4): p. 417-419.</w:t>
      </w:r>
    </w:p>
    <w:p w:rsidR="00A203D4" w:rsidRDefault="00A31C93">
      <w:pPr>
        <w:pStyle w:val="EndNoteBibliography"/>
        <w:ind w:left="720" w:hanging="720"/>
      </w:pPr>
      <w:r>
        <w:t>15.</w:t>
      </w:r>
      <w:r>
        <w:tab/>
        <w:t xml:space="preserve">Li, B. and C.N. Dewey, </w:t>
      </w:r>
      <w:r>
        <w:rPr>
          <w:i/>
        </w:rPr>
        <w:t>RSEM: accurate transcript quantification from RNA-</w:t>
      </w:r>
      <w:proofErr w:type="spellStart"/>
      <w:r>
        <w:rPr>
          <w:i/>
        </w:rPr>
        <w:t>Seq</w:t>
      </w:r>
      <w:proofErr w:type="spellEnd"/>
      <w:r>
        <w:rPr>
          <w:i/>
        </w:rPr>
        <w:t xml:space="preserve"> data with or without a reference genome.</w:t>
      </w:r>
      <w:r>
        <w:t xml:space="preserve"> BMC Bioinformatics, 2011. </w:t>
      </w:r>
      <w:r>
        <w:rPr>
          <w:b/>
        </w:rPr>
        <w:t>12</w:t>
      </w:r>
      <w:r>
        <w:t>(1): p. 323.</w:t>
      </w:r>
    </w:p>
    <w:p w:rsidR="00A203D4" w:rsidRDefault="00A31C93">
      <w:pPr>
        <w:pStyle w:val="EndNoteBibliography"/>
        <w:ind w:left="720" w:hanging="720"/>
      </w:pPr>
      <w:r>
        <w:t>16.</w:t>
      </w:r>
      <w:r>
        <w:tab/>
        <w:t xml:space="preserve">Kim, D., et al., </w:t>
      </w:r>
      <w:r>
        <w:rPr>
          <w:i/>
        </w:rPr>
        <w:t>TopHat2: accurate alignment of transcriptomes in the presence of insertions, deletions and gene fusions.</w:t>
      </w:r>
      <w:r>
        <w:t xml:space="preserve"> Genome Biology, 2013. </w:t>
      </w:r>
      <w:r>
        <w:rPr>
          <w:b/>
        </w:rPr>
        <w:t>14</w:t>
      </w:r>
      <w:r>
        <w:t>(4): p. R36.</w:t>
      </w:r>
    </w:p>
    <w:p w:rsidR="00A203D4" w:rsidRDefault="00A31C93">
      <w:pPr>
        <w:pStyle w:val="EndNoteBibliography"/>
        <w:ind w:left="720" w:hanging="720"/>
      </w:pPr>
      <w:r>
        <w:t>17.</w:t>
      </w:r>
      <w:r>
        <w:tab/>
      </w:r>
      <w:proofErr w:type="spellStart"/>
      <w:r>
        <w:t>Dobin</w:t>
      </w:r>
      <w:proofErr w:type="spellEnd"/>
      <w:r>
        <w:t xml:space="preserve">, A., et al., </w:t>
      </w:r>
      <w:r>
        <w:rPr>
          <w:i/>
        </w:rPr>
        <w:t>STAR: ultrafast universal RNA-</w:t>
      </w:r>
      <w:proofErr w:type="spellStart"/>
      <w:r>
        <w:rPr>
          <w:i/>
        </w:rPr>
        <w:t>seq</w:t>
      </w:r>
      <w:proofErr w:type="spellEnd"/>
      <w:r>
        <w:rPr>
          <w:i/>
        </w:rPr>
        <w:t xml:space="preserve"> aligner.</w:t>
      </w:r>
      <w:r>
        <w:t xml:space="preserve"> Bioinformatics, 2013. </w:t>
      </w:r>
      <w:r>
        <w:rPr>
          <w:b/>
        </w:rPr>
        <w:t>29</w:t>
      </w:r>
      <w:r>
        <w:t>(1): p. 15-21.</w:t>
      </w:r>
    </w:p>
    <w:p w:rsidR="00A203D4" w:rsidRDefault="00A31C93">
      <w:pPr>
        <w:pStyle w:val="EndNoteBibliography"/>
        <w:ind w:left="720" w:hanging="720"/>
      </w:pPr>
      <w:r>
        <w:t>18.</w:t>
      </w:r>
      <w:r>
        <w:tab/>
      </w:r>
      <w:proofErr w:type="spellStart"/>
      <w:r>
        <w:t>Grabherr</w:t>
      </w:r>
      <w:proofErr w:type="spellEnd"/>
      <w:r>
        <w:t xml:space="preserve">, M.G., et al., </w:t>
      </w:r>
      <w:r>
        <w:rPr>
          <w:i/>
        </w:rPr>
        <w:t>Full-length transcriptome assembly from RNA-</w:t>
      </w:r>
      <w:proofErr w:type="spellStart"/>
      <w:r>
        <w:rPr>
          <w:i/>
        </w:rPr>
        <w:t>Seq</w:t>
      </w:r>
      <w:proofErr w:type="spellEnd"/>
      <w:r>
        <w:rPr>
          <w:i/>
        </w:rPr>
        <w:t xml:space="preserve"> data without a reference genome.</w:t>
      </w:r>
      <w:r>
        <w:t xml:space="preserve"> Nat </w:t>
      </w:r>
      <w:proofErr w:type="spellStart"/>
      <w:r>
        <w:t>Biotechnol</w:t>
      </w:r>
      <w:proofErr w:type="spellEnd"/>
      <w:r>
        <w:t xml:space="preserve">, 2011. </w:t>
      </w:r>
      <w:r>
        <w:rPr>
          <w:b/>
        </w:rPr>
        <w:t>29</w:t>
      </w:r>
      <w:r>
        <w:t>(7): p. 644-52.</w:t>
      </w:r>
    </w:p>
    <w:p w:rsidR="00A203D4" w:rsidRDefault="00A31C93">
      <w:pPr>
        <w:pStyle w:val="EndNoteBibliography"/>
        <w:ind w:left="720" w:hanging="720"/>
      </w:pPr>
      <w:r>
        <w:t>19.</w:t>
      </w:r>
      <w:r>
        <w:tab/>
        <w:t xml:space="preserve">Pimentel, H., et al., </w:t>
      </w:r>
      <w:r>
        <w:rPr>
          <w:i/>
        </w:rPr>
        <w:t>Differential analysis of RNA-</w:t>
      </w:r>
      <w:proofErr w:type="spellStart"/>
      <w:r>
        <w:rPr>
          <w:i/>
        </w:rPr>
        <w:t>seq</w:t>
      </w:r>
      <w:proofErr w:type="spellEnd"/>
      <w:r>
        <w:rPr>
          <w:i/>
        </w:rPr>
        <w:t xml:space="preserve"> incorporating quantification uncertainty.</w:t>
      </w:r>
      <w:r>
        <w:t xml:space="preserve"> Nat Methods, 2017. </w:t>
      </w:r>
      <w:r>
        <w:rPr>
          <w:b/>
        </w:rPr>
        <w:t>14</w:t>
      </w:r>
      <w:r>
        <w:t>(7): p. 687-690.</w:t>
      </w:r>
    </w:p>
    <w:p w:rsidR="00A203D4" w:rsidRDefault="00A31C93">
      <w:pPr>
        <w:pStyle w:val="EndNoteBibliography"/>
        <w:ind w:left="720" w:hanging="720"/>
      </w:pPr>
      <w:r>
        <w:t>20.</w:t>
      </w:r>
      <w:r>
        <w:tab/>
      </w:r>
      <w:proofErr w:type="spellStart"/>
      <w:r>
        <w:t>Gonzàlez</w:t>
      </w:r>
      <w:proofErr w:type="spellEnd"/>
      <w:r>
        <w:t xml:space="preserve">-Porta, M. and A. </w:t>
      </w:r>
      <w:proofErr w:type="spellStart"/>
      <w:r>
        <w:t>Brazma</w:t>
      </w:r>
      <w:proofErr w:type="spellEnd"/>
      <w:r>
        <w:t xml:space="preserve">, </w:t>
      </w:r>
      <w:r>
        <w:rPr>
          <w:i/>
        </w:rPr>
        <w:t>Identification, annotation and visualisation of extreme changes in splicing from RNA-</w:t>
      </w:r>
      <w:proofErr w:type="spellStart"/>
      <w:r>
        <w:rPr>
          <w:i/>
        </w:rPr>
        <w:t>seq</w:t>
      </w:r>
      <w:proofErr w:type="spellEnd"/>
      <w:r>
        <w:rPr>
          <w:i/>
        </w:rPr>
        <w:t xml:space="preserve"> experiments with </w:t>
      </w:r>
      <w:proofErr w:type="spellStart"/>
      <w:r>
        <w:rPr>
          <w:i/>
        </w:rPr>
        <w:t>SwitchSeq</w:t>
      </w:r>
      <w:proofErr w:type="spellEnd"/>
      <w:r>
        <w:rPr>
          <w:i/>
        </w:rPr>
        <w:t>.</w:t>
      </w:r>
      <w:r>
        <w:t xml:space="preserve"> </w:t>
      </w:r>
      <w:proofErr w:type="spellStart"/>
      <w:r>
        <w:t>bioRxiv</w:t>
      </w:r>
      <w:proofErr w:type="spellEnd"/>
      <w:r>
        <w:t>, 2014: p. 005967.</w:t>
      </w:r>
    </w:p>
    <w:p w:rsidR="00A203D4" w:rsidRDefault="00A31C93">
      <w:pPr>
        <w:pStyle w:val="EndNoteBibliography"/>
        <w:ind w:left="720" w:hanging="720"/>
      </w:pPr>
      <w:r>
        <w:t>21.</w:t>
      </w:r>
      <w:r>
        <w:tab/>
      </w:r>
      <w:proofErr w:type="spellStart"/>
      <w:r>
        <w:t>Alamancos</w:t>
      </w:r>
      <w:proofErr w:type="spellEnd"/>
      <w:r>
        <w:t xml:space="preserve">, G.P., et al., </w:t>
      </w:r>
      <w:r>
        <w:rPr>
          <w:i/>
        </w:rPr>
        <w:t>Leveraging transcript quantification for fast computation of alternative splicing profiles.</w:t>
      </w:r>
      <w:r>
        <w:t xml:space="preserve"> RNA, 2015. </w:t>
      </w:r>
      <w:r>
        <w:rPr>
          <w:b/>
        </w:rPr>
        <w:t>21</w:t>
      </w:r>
      <w:r>
        <w:t>(9): p. 1521-31.</w:t>
      </w:r>
    </w:p>
    <w:p w:rsidR="00A203D4" w:rsidRDefault="00A31C93">
      <w:pPr>
        <w:pStyle w:val="EndNoteBibliography"/>
        <w:ind w:left="720" w:hanging="720"/>
      </w:pPr>
      <w:r>
        <w:t>22.</w:t>
      </w:r>
      <w:r>
        <w:tab/>
      </w:r>
      <w:proofErr w:type="spellStart"/>
      <w:r>
        <w:t>Trincado</w:t>
      </w:r>
      <w:proofErr w:type="spellEnd"/>
      <w:r>
        <w:t xml:space="preserve">, J.L., et al., </w:t>
      </w:r>
      <w:r>
        <w:rPr>
          <w:i/>
        </w:rPr>
        <w:t>SUPPA2: fast, accurate, and uncertainty-aware differential splicing analysis across multiple conditions.</w:t>
      </w:r>
      <w:r>
        <w:t xml:space="preserve"> Genome </w:t>
      </w:r>
      <w:proofErr w:type="spellStart"/>
      <w:r>
        <w:t>Biol</w:t>
      </w:r>
      <w:proofErr w:type="spellEnd"/>
      <w:r>
        <w:t xml:space="preserve">, 2018. </w:t>
      </w:r>
      <w:r>
        <w:rPr>
          <w:b/>
        </w:rPr>
        <w:t>19</w:t>
      </w:r>
      <w:r>
        <w:t>(1): p. 40.</w:t>
      </w:r>
    </w:p>
    <w:p w:rsidR="00A203D4" w:rsidRDefault="00A31C93">
      <w:pPr>
        <w:pStyle w:val="EndNoteBibliography"/>
        <w:ind w:left="720" w:hanging="720"/>
      </w:pPr>
      <w:ins w:id="1137" w:author="Unknown Author" w:date="2019-05-25T22:24:00Z">
        <w:r>
          <w:t>23.</w:t>
        </w:r>
        <w:r>
          <w:tab/>
          <w:t xml:space="preserve">Love, M.I., et al., </w:t>
        </w:r>
        <w:r>
          <w:rPr>
            <w:i/>
            <w:iCs/>
          </w:rPr>
          <w:t>Swimming downstream: statistical analysis of differential transcript usage following Salmon quantification.</w:t>
        </w:r>
        <w:r>
          <w:t xml:space="preserve"> F1000Research, 2018, 7(952).</w:t>
        </w:r>
      </w:ins>
    </w:p>
    <w:p w:rsidR="00A203D4" w:rsidRDefault="00A31C93">
      <w:pPr>
        <w:pStyle w:val="EndNoteBibliography"/>
        <w:ind w:left="720" w:hanging="720"/>
      </w:pPr>
      <w:ins w:id="1138" w:author="Unknown Author" w:date="2019-05-25T22:27:00Z">
        <w:r>
          <w:t>24.</w:t>
        </w:r>
        <w:r>
          <w:tab/>
        </w:r>
        <w:proofErr w:type="spellStart"/>
        <w:r>
          <w:t>Cmero</w:t>
        </w:r>
        <w:proofErr w:type="spellEnd"/>
        <w:r>
          <w:t xml:space="preserve">, M., et al., </w:t>
        </w:r>
        <w:r>
          <w:rPr>
            <w:i/>
            <w:iCs/>
          </w:rPr>
          <w:t>Fast and accurate differential transcript usage by testing equivalence class counts</w:t>
        </w:r>
      </w:ins>
      <w:ins w:id="1139" w:author="Unknown Author" w:date="2019-05-25T22:28:00Z">
        <w:r>
          <w:rPr>
            <w:i/>
            <w:iCs/>
          </w:rPr>
          <w:t>.</w:t>
        </w:r>
        <w:r>
          <w:t xml:space="preserve"> </w:t>
        </w:r>
        <w:proofErr w:type="spellStart"/>
        <w:r>
          <w:t>BioRxiv</w:t>
        </w:r>
        <w:proofErr w:type="spellEnd"/>
        <w:r>
          <w:t>, 2018.</w:t>
        </w:r>
      </w:ins>
    </w:p>
    <w:p w:rsidR="00A203D4" w:rsidRDefault="00A31C93">
      <w:pPr>
        <w:pStyle w:val="EndNoteBibliography"/>
        <w:ind w:left="720" w:hanging="720"/>
      </w:pPr>
      <w:r>
        <w:t>2</w:t>
      </w:r>
      <w:ins w:id="1140" w:author="Unknown Author" w:date="2019-05-25T22:31:00Z">
        <w:r>
          <w:t>5</w:t>
        </w:r>
      </w:ins>
      <w:del w:id="1141" w:author="Unknown Author" w:date="2019-05-25T22:31:00Z">
        <w:r>
          <w:delText>3</w:delText>
        </w:r>
      </w:del>
      <w:r>
        <w:t>.</w:t>
      </w:r>
      <w:r>
        <w:tab/>
      </w:r>
      <w:proofErr w:type="spellStart"/>
      <w:r>
        <w:t>Nowicka</w:t>
      </w:r>
      <w:proofErr w:type="spellEnd"/>
      <w:r>
        <w:t xml:space="preserve">, M. and M. Robinson, </w:t>
      </w:r>
      <w:proofErr w:type="spellStart"/>
      <w:r>
        <w:rPr>
          <w:i/>
        </w:rPr>
        <w:t>DRIMSeq</w:t>
      </w:r>
      <w:proofErr w:type="spellEnd"/>
      <w:r>
        <w:rPr>
          <w:i/>
        </w:rPr>
        <w:t>: a Dirichlet-multinomial framework for multivariate count outcomes in genomics [version 2; referees: 2 approved].</w:t>
      </w:r>
      <w:r>
        <w:t xml:space="preserve"> F1000Research, 2016. </w:t>
      </w:r>
      <w:r>
        <w:rPr>
          <w:b/>
        </w:rPr>
        <w:t>5</w:t>
      </w:r>
      <w:r>
        <w:t>(1356).</w:t>
      </w:r>
    </w:p>
    <w:p w:rsidR="008E40B3" w:rsidRDefault="008E40B3" w:rsidP="003D1840">
      <w:pPr>
        <w:pStyle w:val="EndNoteBibliography"/>
        <w:ind w:left="720" w:hanging="720"/>
        <w:rPr>
          <w:ins w:id="1142" w:author="Froussios,Kimon" w:date="2019-10-10T14:40:00Z"/>
        </w:rPr>
      </w:pPr>
      <w:ins w:id="1143" w:author="Froussios,Kimon" w:date="2019-10-10T14:41:00Z">
        <w:r>
          <w:t>26</w:t>
        </w:r>
      </w:ins>
      <w:ins w:id="1144" w:author="Froussios,Kimon" w:date="2019-10-10T14:40:00Z">
        <w:r>
          <w:t>.</w:t>
        </w:r>
        <w:r>
          <w:tab/>
        </w:r>
        <w:proofErr w:type="spellStart"/>
        <w:r>
          <w:t>Soneson</w:t>
        </w:r>
        <w:proofErr w:type="spellEnd"/>
        <w:r>
          <w:t xml:space="preserve">, C., et al., </w:t>
        </w:r>
        <w:r>
          <w:rPr>
            <w:i/>
          </w:rPr>
          <w:t>Isoform prefiltering improves performance of count-based methods for analysis of differential transcript usage.</w:t>
        </w:r>
        <w:r>
          <w:t xml:space="preserve"> Genome </w:t>
        </w:r>
        <w:proofErr w:type="spellStart"/>
        <w:r>
          <w:t>Biol</w:t>
        </w:r>
        <w:proofErr w:type="spellEnd"/>
        <w:r>
          <w:t xml:space="preserve">, 2016. </w:t>
        </w:r>
        <w:r>
          <w:rPr>
            <w:b/>
          </w:rPr>
          <w:t>17</w:t>
        </w:r>
        <w:r>
          <w:t>: p. 12.</w:t>
        </w:r>
      </w:ins>
    </w:p>
    <w:p w:rsidR="00A203D4" w:rsidRDefault="00A31C93">
      <w:pPr>
        <w:pStyle w:val="EndNoteBibliography"/>
        <w:ind w:left="720" w:hanging="720"/>
      </w:pPr>
      <w:r>
        <w:t>2</w:t>
      </w:r>
      <w:ins w:id="1145" w:author="Froussios,Kimon" w:date="2019-10-10T14:41:00Z">
        <w:r w:rsidR="008E40B3">
          <w:t>7</w:t>
        </w:r>
      </w:ins>
      <w:ins w:id="1146" w:author="Unknown Author" w:date="2019-05-25T22:31:00Z">
        <w:del w:id="1147" w:author="Froussios,Kimon" w:date="2019-10-10T14:41:00Z">
          <w:r w:rsidDel="008E40B3">
            <w:delText>6</w:delText>
          </w:r>
        </w:del>
      </w:ins>
      <w:del w:id="1148" w:author="Unknown Author" w:date="2019-05-25T22:31:00Z">
        <w:r>
          <w:delText>4</w:delText>
        </w:r>
      </w:del>
      <w:r>
        <w:t>.</w:t>
      </w:r>
      <w:r>
        <w:tab/>
      </w:r>
      <w:proofErr w:type="spellStart"/>
      <w:r>
        <w:t>Sokal</w:t>
      </w:r>
      <w:proofErr w:type="spellEnd"/>
      <w:r>
        <w:t xml:space="preserve">, R.R. and F.J. </w:t>
      </w:r>
      <w:proofErr w:type="spellStart"/>
      <w:r>
        <w:t>Rohlf</w:t>
      </w:r>
      <w:proofErr w:type="spellEnd"/>
      <w:r>
        <w:t xml:space="preserve">, </w:t>
      </w:r>
      <w:r>
        <w:rPr>
          <w:i/>
        </w:rPr>
        <w:t>Biometry: The Principles and Practice of Statistics in Biological Research</w:t>
      </w:r>
      <w:r>
        <w:t>. 1995: W. H. Freeman.</w:t>
      </w:r>
    </w:p>
    <w:p w:rsidR="00A203D4" w:rsidRDefault="00A31C93">
      <w:pPr>
        <w:pStyle w:val="EndNoteBibliography"/>
        <w:ind w:left="720" w:hanging="720"/>
      </w:pPr>
      <w:r>
        <w:t>2</w:t>
      </w:r>
      <w:ins w:id="1149" w:author="Froussios,Kimon" w:date="2019-10-10T14:41:00Z">
        <w:r w:rsidR="008E40B3">
          <w:t>8</w:t>
        </w:r>
      </w:ins>
      <w:ins w:id="1150" w:author="Unknown Author" w:date="2019-05-25T22:31:00Z">
        <w:del w:id="1151" w:author="Froussios,Kimon" w:date="2019-10-10T14:41:00Z">
          <w:r w:rsidDel="008E40B3">
            <w:delText>7</w:delText>
          </w:r>
        </w:del>
      </w:ins>
      <w:del w:id="1152" w:author="Unknown Author" w:date="2019-05-25T22:31:00Z">
        <w:r>
          <w:delText>5</w:delText>
        </w:r>
      </w:del>
      <w:r>
        <w:t>.</w:t>
      </w:r>
      <w:r>
        <w:tab/>
      </w:r>
      <w:proofErr w:type="spellStart"/>
      <w:r>
        <w:t>Benjamini</w:t>
      </w:r>
      <w:proofErr w:type="spellEnd"/>
      <w:r>
        <w:t xml:space="preserve">, Y. and Y. Hochberg, </w:t>
      </w:r>
      <w:r>
        <w:rPr>
          <w:i/>
        </w:rPr>
        <w:t>Controlling the False Discovery Rate: A Practical and Powerful Approach to Multiple Testing.</w:t>
      </w:r>
      <w:r>
        <w:t xml:space="preserve"> Journal of the Royal Statistical Society. Series B (Methodological), 1995. </w:t>
      </w:r>
      <w:r>
        <w:rPr>
          <w:b/>
        </w:rPr>
        <w:t>57</w:t>
      </w:r>
      <w:r>
        <w:t>(1): p. 289-300.</w:t>
      </w:r>
    </w:p>
    <w:p w:rsidR="00A203D4" w:rsidRDefault="00A31C93">
      <w:pPr>
        <w:pStyle w:val="EndNoteBibliography"/>
        <w:ind w:left="720" w:hanging="720"/>
      </w:pPr>
      <w:r>
        <w:t>2</w:t>
      </w:r>
      <w:ins w:id="1153" w:author="Froussios,Kimon" w:date="2019-10-10T14:41:00Z">
        <w:r w:rsidR="008E40B3">
          <w:t>9</w:t>
        </w:r>
      </w:ins>
      <w:ins w:id="1154" w:author="Unknown Author" w:date="2019-05-25T22:32:00Z">
        <w:del w:id="1155" w:author="Froussios,Kimon" w:date="2019-10-10T14:41:00Z">
          <w:r w:rsidDel="008E40B3">
            <w:delText>8</w:delText>
          </w:r>
        </w:del>
      </w:ins>
      <w:del w:id="1156" w:author="Unknown Author" w:date="2019-05-25T22:32:00Z">
        <w:r>
          <w:delText>6</w:delText>
        </w:r>
      </w:del>
      <w:r>
        <w:t>.</w:t>
      </w:r>
      <w:r>
        <w:tab/>
        <w:t xml:space="preserve">R Development Core Team, </w:t>
      </w:r>
      <w:r>
        <w:rPr>
          <w:i/>
        </w:rPr>
        <w:t>R: A Language and Environment for Statistical Computing</w:t>
      </w:r>
      <w:r>
        <w:t>. 2011, Vienna, Austria: The R Foundation for Statistical Computing.</w:t>
      </w:r>
    </w:p>
    <w:p w:rsidR="00A203D4" w:rsidRDefault="008E40B3">
      <w:pPr>
        <w:pStyle w:val="EndNoteBibliography"/>
        <w:ind w:left="720" w:hanging="720"/>
      </w:pPr>
      <w:ins w:id="1157" w:author="Froussios,Kimon" w:date="2019-10-10T14:41:00Z">
        <w:r>
          <w:t>30</w:t>
        </w:r>
      </w:ins>
      <w:del w:id="1158" w:author="Froussios,Kimon" w:date="2019-10-10T14:41:00Z">
        <w:r w:rsidR="00A31C93" w:rsidDel="008E40B3">
          <w:delText>2</w:delText>
        </w:r>
      </w:del>
      <w:ins w:id="1159" w:author="Unknown Author" w:date="2019-05-25T22:32:00Z">
        <w:del w:id="1160" w:author="Froussios,Kimon" w:date="2019-10-10T14:41:00Z">
          <w:r w:rsidR="00A31C93" w:rsidDel="008E40B3">
            <w:delText>9</w:delText>
          </w:r>
        </w:del>
      </w:ins>
      <w:del w:id="1161" w:author="Unknown Author" w:date="2019-05-25T22:32:00Z">
        <w:r w:rsidR="00A31C93">
          <w:delText>7</w:delText>
        </w:r>
      </w:del>
      <w:r w:rsidR="00A31C93">
        <w:t>.</w:t>
      </w:r>
      <w:r w:rsidR="00A31C93">
        <w:tab/>
      </w:r>
      <w:proofErr w:type="spellStart"/>
      <w:r w:rsidR="00A31C93">
        <w:t>Dowle</w:t>
      </w:r>
      <w:proofErr w:type="spellEnd"/>
      <w:r w:rsidR="00A31C93">
        <w:t xml:space="preserve">, M.S., A; Short, T; </w:t>
      </w:r>
      <w:proofErr w:type="spellStart"/>
      <w:r w:rsidR="00A31C93">
        <w:t>Lianoglou</w:t>
      </w:r>
      <w:proofErr w:type="spellEnd"/>
      <w:r w:rsidR="00A31C93">
        <w:t xml:space="preserve">, S, </w:t>
      </w:r>
      <w:proofErr w:type="spellStart"/>
      <w:r w:rsidR="00A31C93">
        <w:rPr>
          <w:i/>
        </w:rPr>
        <w:t>Data.table</w:t>
      </w:r>
      <w:proofErr w:type="spellEnd"/>
      <w:r w:rsidR="00A31C93">
        <w:rPr>
          <w:i/>
        </w:rPr>
        <w:t xml:space="preserve">: Extension of </w:t>
      </w:r>
      <w:proofErr w:type="spellStart"/>
      <w:r w:rsidR="00A31C93">
        <w:rPr>
          <w:i/>
        </w:rPr>
        <w:t>Data.frame</w:t>
      </w:r>
      <w:proofErr w:type="spellEnd"/>
      <w:r w:rsidR="00A31C93">
        <w:rPr>
          <w:i/>
        </w:rPr>
        <w:t>.</w:t>
      </w:r>
      <w:r w:rsidR="00A31C93">
        <w:t xml:space="preserve"> 2015.</w:t>
      </w:r>
    </w:p>
    <w:p w:rsidR="00A203D4" w:rsidRDefault="00A31C93">
      <w:pPr>
        <w:pStyle w:val="EndNoteBibliography"/>
        <w:ind w:left="720" w:hanging="720"/>
      </w:pPr>
      <w:ins w:id="1162" w:author="Unknown Author" w:date="2019-05-25T22:32:00Z">
        <w:r>
          <w:t>3</w:t>
        </w:r>
      </w:ins>
      <w:ins w:id="1163" w:author="Froussios,Kimon" w:date="2019-10-10T14:41:00Z">
        <w:r w:rsidR="008E40B3">
          <w:t>1</w:t>
        </w:r>
      </w:ins>
      <w:ins w:id="1164" w:author="Unknown Author" w:date="2019-05-25T22:32:00Z">
        <w:del w:id="1165" w:author="Froussios,Kimon" w:date="2019-10-10T14:41:00Z">
          <w:r w:rsidDel="008E40B3">
            <w:delText>0</w:delText>
          </w:r>
        </w:del>
      </w:ins>
      <w:del w:id="1166" w:author="Unknown Author" w:date="2019-05-25T22:32:00Z">
        <w:r>
          <w:delText>28</w:delText>
        </w:r>
      </w:del>
      <w:r>
        <w:t>.</w:t>
      </w:r>
      <w:r>
        <w:tab/>
        <w:t xml:space="preserve">Wickham, H., </w:t>
      </w:r>
      <w:r>
        <w:rPr>
          <w:i/>
        </w:rPr>
        <w:t>ggplot2: Elegant Graphics for Data Analysis</w:t>
      </w:r>
      <w:r>
        <w:t>. 2016: Springer International Publishing.</w:t>
      </w:r>
    </w:p>
    <w:p w:rsidR="00A203D4" w:rsidRDefault="00A31C93">
      <w:pPr>
        <w:pStyle w:val="EndNoteBibliography"/>
        <w:ind w:left="720" w:hanging="720"/>
      </w:pPr>
      <w:ins w:id="1167" w:author="Unknown Author" w:date="2019-05-25T22:32:00Z">
        <w:r>
          <w:t>3</w:t>
        </w:r>
      </w:ins>
      <w:ins w:id="1168" w:author="Froussios,Kimon" w:date="2019-10-10T14:41:00Z">
        <w:r w:rsidR="008E40B3">
          <w:t>2</w:t>
        </w:r>
      </w:ins>
      <w:ins w:id="1169" w:author="Unknown Author" w:date="2019-05-25T22:32:00Z">
        <w:del w:id="1170" w:author="Froussios,Kimon" w:date="2019-10-10T14:41:00Z">
          <w:r w:rsidDel="008E40B3">
            <w:delText>1</w:delText>
          </w:r>
        </w:del>
      </w:ins>
      <w:del w:id="1171" w:author="Unknown Author" w:date="2019-05-25T22:32:00Z">
        <w:r>
          <w:delText>29</w:delText>
        </w:r>
      </w:del>
      <w:r>
        <w:t>.</w:t>
      </w:r>
      <w:r>
        <w:tab/>
      </w:r>
      <w:proofErr w:type="spellStart"/>
      <w:r>
        <w:t>Froussios</w:t>
      </w:r>
      <w:proofErr w:type="spellEnd"/>
      <w:r>
        <w:t xml:space="preserve">, K., et al., </w:t>
      </w:r>
      <w:r>
        <w:rPr>
          <w:i/>
        </w:rPr>
        <w:t>How well do RNA-</w:t>
      </w:r>
      <w:proofErr w:type="spellStart"/>
      <w:r>
        <w:rPr>
          <w:i/>
        </w:rPr>
        <w:t>Seq</w:t>
      </w:r>
      <w:proofErr w:type="spellEnd"/>
      <w:r>
        <w:rPr>
          <w:i/>
        </w:rPr>
        <w:t xml:space="preserve"> differential gene expression tools perform in a eukaryote with a complex transcriptome?</w:t>
      </w:r>
      <w:r>
        <w:t xml:space="preserve"> </w:t>
      </w:r>
      <w:ins w:id="1172" w:author="Unknown Author" w:date="2019-05-25T22:35:00Z">
        <w:del w:id="1173" w:author="Froussios,Kimon" w:date="2019-10-10T14:44:00Z">
          <w:r w:rsidDel="00726612">
            <w:delText>B</w:delText>
          </w:r>
        </w:del>
      </w:ins>
      <w:del w:id="1174" w:author="Unknown Author" w:date="2019-05-25T22:34:00Z">
        <w:r>
          <w:delText>ioRxiv</w:delText>
        </w:r>
      </w:del>
      <w:ins w:id="1175" w:author="Unknown Author" w:date="2019-05-25T22:34:00Z">
        <w:r>
          <w:t>Bioinformatics</w:t>
        </w:r>
      </w:ins>
      <w:r>
        <w:t>, 201</w:t>
      </w:r>
      <w:ins w:id="1176" w:author="Unknown Author" w:date="2019-05-25T22:34:00Z">
        <w:r>
          <w:t>9</w:t>
        </w:r>
      </w:ins>
      <w:del w:id="1177" w:author="Unknown Author" w:date="2019-05-25T22:34:00Z">
        <w:r>
          <w:delText>7</w:delText>
        </w:r>
      </w:del>
      <w:ins w:id="1178" w:author="Unknown Author" w:date="2019-05-25T22:35:00Z">
        <w:r>
          <w:t>, btz089</w:t>
        </w:r>
      </w:ins>
      <w:r>
        <w:t>.</w:t>
      </w:r>
    </w:p>
    <w:p w:rsidR="00A203D4" w:rsidDel="008E40B3" w:rsidRDefault="00A31C93">
      <w:pPr>
        <w:pStyle w:val="EndNoteBibliography"/>
        <w:ind w:left="720" w:hanging="720"/>
        <w:rPr>
          <w:del w:id="1179" w:author="Froussios,Kimon" w:date="2019-10-10T14:40:00Z"/>
        </w:rPr>
      </w:pPr>
      <w:del w:id="1180" w:author="Froussios,Kimon" w:date="2019-10-10T14:40:00Z">
        <w:r w:rsidDel="008E40B3">
          <w:delText>3</w:delText>
        </w:r>
      </w:del>
      <w:ins w:id="1181" w:author="Unknown Author" w:date="2019-05-25T22:32:00Z">
        <w:del w:id="1182" w:author="Froussios,Kimon" w:date="2019-10-10T14:40:00Z">
          <w:r w:rsidDel="008E40B3">
            <w:delText>2</w:delText>
          </w:r>
        </w:del>
      </w:ins>
      <w:del w:id="1183" w:author="Froussios,Kimon" w:date="2019-10-10T14:40:00Z">
        <w:r w:rsidDel="008E40B3">
          <w:delText>0.</w:delText>
        </w:r>
        <w:r w:rsidDel="008E40B3">
          <w:tab/>
          <w:delText xml:space="preserve">Soneson, C., et al., </w:delText>
        </w:r>
        <w:r w:rsidDel="008E40B3">
          <w:rPr>
            <w:i/>
          </w:rPr>
          <w:delText>Isoform prefiltering improves performance of count-based methods for analysis of differential transcript usage.</w:delText>
        </w:r>
        <w:r w:rsidDel="008E40B3">
          <w:delText xml:space="preserve"> Genome Biol, 2016. </w:delText>
        </w:r>
        <w:r w:rsidDel="008E40B3">
          <w:rPr>
            <w:b/>
          </w:rPr>
          <w:delText>17</w:delText>
        </w:r>
        <w:r w:rsidDel="008E40B3">
          <w:delText>: p. 12.</w:delText>
        </w:r>
      </w:del>
    </w:p>
    <w:p w:rsidR="00A203D4" w:rsidRDefault="00A31C93">
      <w:pPr>
        <w:pStyle w:val="EndNoteBibliography"/>
        <w:ind w:left="720" w:hanging="720"/>
      </w:pPr>
      <w:r>
        <w:t>3</w:t>
      </w:r>
      <w:ins w:id="1184" w:author="Unknown Author" w:date="2019-05-25T22:32:00Z">
        <w:r>
          <w:t>3</w:t>
        </w:r>
      </w:ins>
      <w:del w:id="1185" w:author="Unknown Author" w:date="2019-05-25T22:32:00Z">
        <w:r>
          <w:delText>1</w:delText>
        </w:r>
      </w:del>
      <w:r>
        <w:t>.</w:t>
      </w:r>
      <w:r>
        <w:tab/>
        <w:t xml:space="preserve">Deng, N., et al., </w:t>
      </w:r>
      <w:r>
        <w:rPr>
          <w:i/>
        </w:rPr>
        <w:t>Detecting splicing variants in idiopathic pulmonary fibrosis from non-differentially expressed genes.</w:t>
      </w:r>
      <w:r>
        <w:t xml:space="preserve"> </w:t>
      </w:r>
      <w:proofErr w:type="spellStart"/>
      <w:r>
        <w:t>PLoS</w:t>
      </w:r>
      <w:proofErr w:type="spellEnd"/>
      <w:r>
        <w:t xml:space="preserve"> One, 2013. </w:t>
      </w:r>
      <w:r>
        <w:rPr>
          <w:b/>
        </w:rPr>
        <w:t>8</w:t>
      </w:r>
      <w:r>
        <w:t>(7): p. e68352.</w:t>
      </w:r>
    </w:p>
    <w:p w:rsidR="00A203D4" w:rsidRDefault="00A31C93">
      <w:pPr>
        <w:pStyle w:val="EndNoteBibliography"/>
        <w:ind w:left="720" w:hanging="720"/>
      </w:pPr>
      <w:r>
        <w:t>3</w:t>
      </w:r>
      <w:ins w:id="1186" w:author="Unknown Author" w:date="2019-05-25T22:32:00Z">
        <w:r>
          <w:t>4</w:t>
        </w:r>
      </w:ins>
      <w:del w:id="1187" w:author="Unknown Author" w:date="2019-05-25T22:32:00Z">
        <w:r>
          <w:delText>2</w:delText>
        </w:r>
      </w:del>
      <w:r>
        <w:t>.</w:t>
      </w:r>
      <w:r>
        <w:tab/>
      </w:r>
      <w:proofErr w:type="spellStart"/>
      <w:r>
        <w:t>Zerbino</w:t>
      </w:r>
      <w:proofErr w:type="spellEnd"/>
      <w:r>
        <w:t xml:space="preserve">, D.R., et al., </w:t>
      </w:r>
      <w:proofErr w:type="spellStart"/>
      <w:r>
        <w:rPr>
          <w:i/>
        </w:rPr>
        <w:t>Ensembl</w:t>
      </w:r>
      <w:proofErr w:type="spellEnd"/>
      <w:r>
        <w:rPr>
          <w:i/>
        </w:rPr>
        <w:t xml:space="preserve"> 2018.</w:t>
      </w:r>
      <w:r>
        <w:t xml:space="preserve"> Nucleic Acids Res, 2018. </w:t>
      </w:r>
      <w:r>
        <w:rPr>
          <w:b/>
        </w:rPr>
        <w:t>46</w:t>
      </w:r>
      <w:r>
        <w:t>(D1): p. D754-D761.</w:t>
      </w:r>
    </w:p>
    <w:p w:rsidR="00A203D4" w:rsidRDefault="00A31C93">
      <w:pPr>
        <w:pStyle w:val="EndNoteBibliography"/>
        <w:ind w:left="720" w:hanging="720"/>
      </w:pPr>
      <w:del w:id="1188" w:author="Unknown Author" w:date="2019-05-25T22:31:00Z">
        <w:r>
          <w:delText>33.</w:delText>
        </w:r>
        <w:r>
          <w:tab/>
          <w:delText xml:space="preserve">Love, M., C. Soneson, and R. Patro, </w:delText>
        </w:r>
        <w:r>
          <w:rPr>
            <w:i/>
          </w:rPr>
          <w:delText>Swimming downstream: statistical analysis of differential transcript usage following Salmon quantification [version 3; referees: 3 approved].</w:delText>
        </w:r>
        <w:r>
          <w:delText xml:space="preserve"> F1000Research, 2018. </w:delText>
        </w:r>
        <w:r>
          <w:rPr>
            <w:b/>
          </w:rPr>
          <w:delText>7</w:delText>
        </w:r>
        <w:r>
          <w:delText>(952).</w:delText>
        </w:r>
      </w:del>
    </w:p>
    <w:p w:rsidR="00A203D4" w:rsidRDefault="00A31C93">
      <w:pPr>
        <w:pStyle w:val="EndNoteBibliography"/>
        <w:ind w:left="720" w:hanging="720"/>
      </w:pPr>
      <w:r>
        <w:t>3</w:t>
      </w:r>
      <w:ins w:id="1189" w:author="Unknown Author" w:date="2019-05-25T22:32:00Z">
        <w:r>
          <w:t>5</w:t>
        </w:r>
      </w:ins>
      <w:del w:id="1190" w:author="Unknown Author" w:date="2019-05-25T22:32:00Z">
        <w:r>
          <w:delText>4</w:delText>
        </w:r>
      </w:del>
      <w:r>
        <w:t>.</w:t>
      </w:r>
      <w:r>
        <w:tab/>
        <w:t xml:space="preserve">Deng, N.P., </w:t>
      </w:r>
      <w:ins w:id="1191" w:author="Froussios,Kimon" w:date="2019-11-11T16:06:00Z">
        <w:r w:rsidR="0020088B" w:rsidRPr="0020088B">
          <w:t>et al.</w:t>
        </w:r>
      </w:ins>
      <w:del w:id="1192" w:author="Froussios,Kimon" w:date="2019-11-11T16:06:00Z">
        <w:r w:rsidDel="0020088B">
          <w:delText>A; Zhang, K; Johnson, K; Zhao, Z; Taylor, C; Flemington, E. K.; Zhu, D</w:delText>
        </w:r>
      </w:del>
      <w:r>
        <w:t xml:space="preserve">, </w:t>
      </w:r>
      <w:r>
        <w:rPr>
          <w:i/>
        </w:rPr>
        <w:t>Isoform-level microRNA-155 target prediction using RNA-seq.</w:t>
      </w:r>
      <w:r>
        <w:t xml:space="preserve"> Nucleic Acids Research, 2011. </w:t>
      </w:r>
      <w:r>
        <w:rPr>
          <w:b/>
        </w:rPr>
        <w:t>39</w:t>
      </w:r>
      <w:r>
        <w:t>(9): p. e61.</w:t>
      </w:r>
    </w:p>
    <w:p w:rsidR="00A203D4" w:rsidRDefault="00A31C93">
      <w:pPr>
        <w:pStyle w:val="EndNoteBibliography"/>
        <w:ind w:left="720" w:hanging="720"/>
      </w:pPr>
      <w:r>
        <w:t>3</w:t>
      </w:r>
      <w:ins w:id="1193" w:author="Unknown Author" w:date="2019-05-25T22:32:00Z">
        <w:r>
          <w:t>6</w:t>
        </w:r>
      </w:ins>
      <w:del w:id="1194" w:author="Unknown Author" w:date="2019-05-25T22:32:00Z">
        <w:r>
          <w:delText>5</w:delText>
        </w:r>
      </w:del>
      <w:r>
        <w:t>.</w:t>
      </w:r>
      <w:r>
        <w:tab/>
        <w:t xml:space="preserve">Quinn, T., </w:t>
      </w:r>
      <w:proofErr w:type="spellStart"/>
      <w:r>
        <w:rPr>
          <w:i/>
        </w:rPr>
        <w:t>peakRAM</w:t>
      </w:r>
      <w:proofErr w:type="spellEnd"/>
      <w:r>
        <w:rPr>
          <w:i/>
        </w:rPr>
        <w:t>: Monitor the total and peak RAM used by an expression or function.</w:t>
      </w:r>
      <w:r>
        <w:t xml:space="preserve"> 2017.</w:t>
      </w:r>
    </w:p>
    <w:p w:rsidR="0020088B" w:rsidRDefault="00A31C93" w:rsidP="0017582E">
      <w:pPr>
        <w:pStyle w:val="EndNoteBibliography"/>
        <w:ind w:left="720" w:hanging="720"/>
        <w:rPr>
          <w:ins w:id="1195" w:author="Froussios,Kimon" w:date="2019-11-11T16:03:00Z"/>
        </w:rPr>
      </w:pPr>
      <w:r>
        <w:t>3</w:t>
      </w:r>
      <w:ins w:id="1196" w:author="Unknown Author" w:date="2019-05-25T22:32:00Z">
        <w:r>
          <w:t>7</w:t>
        </w:r>
      </w:ins>
      <w:del w:id="1197" w:author="Unknown Author" w:date="2019-05-25T22:32:00Z">
        <w:r>
          <w:delText>6</w:delText>
        </w:r>
      </w:del>
      <w:r>
        <w:t>.</w:t>
      </w:r>
      <w:r>
        <w:tab/>
      </w:r>
      <w:ins w:id="1198" w:author="Froussios,Kimon" w:date="2019-11-11T16:03:00Z">
        <w:r w:rsidR="0020088B">
          <w:t>Zhu, A.,</w:t>
        </w:r>
      </w:ins>
      <w:ins w:id="1199" w:author="Froussios,Kimon" w:date="2019-11-11T16:06:00Z">
        <w:r w:rsidR="0020088B">
          <w:t xml:space="preserve"> </w:t>
        </w:r>
        <w:bookmarkStart w:id="1200" w:name="_GoBack"/>
        <w:r w:rsidR="0020088B" w:rsidRPr="0020088B">
          <w:t>et al</w:t>
        </w:r>
      </w:ins>
      <w:ins w:id="1201" w:author="Froussios,Kimon" w:date="2019-11-11T16:03:00Z">
        <w:r w:rsidR="0020088B" w:rsidRPr="0020088B">
          <w:rPr>
            <w:rPrChange w:id="1202" w:author="Froussios,Kimon" w:date="2019-11-11T16:07:00Z">
              <w:rPr/>
            </w:rPrChange>
          </w:rPr>
          <w:t>.</w:t>
        </w:r>
        <w:bookmarkEnd w:id="1200"/>
        <w:r w:rsidR="0020088B">
          <w:t xml:space="preserve">, Nonparametric expression analysis using inferential replicate counts. Nucleic Acids Res, </w:t>
        </w:r>
        <w:r w:rsidR="0020088B">
          <w:t>201</w:t>
        </w:r>
        <w:r w:rsidR="0020088B">
          <w:t xml:space="preserve">9. </w:t>
        </w:r>
        <w:r w:rsidR="0020088B">
          <w:rPr>
            <w:b/>
          </w:rPr>
          <w:t>47</w:t>
        </w:r>
        <w:r w:rsidR="0020088B">
          <w:t>(18): p. e105.</w:t>
        </w:r>
      </w:ins>
    </w:p>
    <w:p w:rsidR="00A203D4" w:rsidRDefault="0020088B" w:rsidP="0020088B">
      <w:pPr>
        <w:pStyle w:val="EndNoteBibliography"/>
        <w:ind w:left="720" w:hanging="720"/>
      </w:pPr>
      <w:ins w:id="1203" w:author="Froussios,Kimon" w:date="2019-11-11T16:03:00Z">
        <w:r>
          <w:t xml:space="preserve"> </w:t>
        </w:r>
      </w:ins>
      <w:ins w:id="1204" w:author="Froussios,Kimon" w:date="2019-11-11T15:56:00Z">
        <w:r w:rsidR="0017582E">
          <w:t>38.</w:t>
        </w:r>
        <w:r w:rsidR="0017582E">
          <w:tab/>
        </w:r>
      </w:ins>
      <w:del w:id="1205" w:author="Froussios,Kimon" w:date="2019-11-11T15:59:00Z">
        <w:r w:rsidR="00A31C93" w:rsidDel="0020088B">
          <w:delText>Wu</w:delText>
        </w:r>
      </w:del>
      <w:del w:id="1206" w:author="Froussios,Kimon" w:date="2019-11-11T16:03:00Z">
        <w:r w:rsidR="00A31C93" w:rsidDel="0020088B">
          <w:delText xml:space="preserve">, </w:delText>
        </w:r>
      </w:del>
      <w:del w:id="1207" w:author="Froussios,Kimon" w:date="2019-11-11T15:59:00Z">
        <w:r w:rsidR="00A31C93" w:rsidDel="0020088B">
          <w:delText>P.-Y.</w:delText>
        </w:r>
      </w:del>
      <w:del w:id="1208" w:author="Froussios,Kimon" w:date="2019-11-11T16:03:00Z">
        <w:r w:rsidR="00A31C93" w:rsidDel="0020088B">
          <w:delText xml:space="preserve">, </w:delText>
        </w:r>
      </w:del>
      <w:del w:id="1209" w:author="Froussios,Kimon" w:date="2019-11-11T16:00:00Z">
        <w:r w:rsidR="00A31C93" w:rsidDel="0020088B">
          <w:delText>J. Phan</w:delText>
        </w:r>
      </w:del>
      <w:del w:id="1210" w:author="Froussios,Kimon" w:date="2019-11-11T16:03:00Z">
        <w:r w:rsidR="00A31C93" w:rsidDel="0020088B">
          <w:delText xml:space="preserve">, and </w:delText>
        </w:r>
      </w:del>
      <w:del w:id="1211" w:author="Froussios,Kimon" w:date="2019-11-11T16:02:00Z">
        <w:r w:rsidR="00A31C93" w:rsidDel="0020088B">
          <w:delText>M. Wang</w:delText>
        </w:r>
      </w:del>
      <w:del w:id="1212" w:author="Froussios,Kimon" w:date="2019-11-11T16:03:00Z">
        <w:r w:rsidR="00A31C93" w:rsidDel="0020088B">
          <w:delText xml:space="preserve">, </w:delText>
        </w:r>
      </w:del>
      <w:del w:id="1213" w:author="Froussios,Kimon" w:date="2019-11-11T15:57:00Z">
        <w:r w:rsidR="00A31C93" w:rsidDel="0020088B">
          <w:rPr>
            <w:i/>
          </w:rPr>
          <w:delText>Assessing the impact of human genome annotation choice on RNA-seq expression estimates.</w:delText>
        </w:r>
      </w:del>
      <w:del w:id="1214" w:author="Froussios,Kimon" w:date="2019-11-11T16:03:00Z">
        <w:r w:rsidR="00A31C93" w:rsidDel="0020088B">
          <w:delText xml:space="preserve"> </w:delText>
        </w:r>
      </w:del>
      <w:del w:id="1215" w:author="Froussios,Kimon" w:date="2019-11-11T15:58:00Z">
        <w:r w:rsidR="00A31C93" w:rsidDel="0020088B">
          <w:delText>BMC Bioinformatics</w:delText>
        </w:r>
      </w:del>
      <w:del w:id="1216" w:author="Froussios,Kimon" w:date="2019-11-11T16:03:00Z">
        <w:r w:rsidR="00A31C93" w:rsidDel="0020088B">
          <w:delText xml:space="preserve">, </w:delText>
        </w:r>
      </w:del>
      <w:del w:id="1217" w:author="Froussios,Kimon" w:date="2019-11-11T15:58:00Z">
        <w:r w:rsidR="00A31C93" w:rsidDel="0020088B">
          <w:delText>2013</w:delText>
        </w:r>
      </w:del>
      <w:del w:id="1218" w:author="Froussios,Kimon" w:date="2019-11-11T16:03:00Z">
        <w:r w:rsidR="00A31C93" w:rsidDel="0020088B">
          <w:delText xml:space="preserve">. </w:delText>
        </w:r>
      </w:del>
      <w:del w:id="1219" w:author="Froussios,Kimon" w:date="2019-11-11T15:59:00Z">
        <w:r w:rsidR="00A31C93" w:rsidDel="0020088B">
          <w:rPr>
            <w:b/>
          </w:rPr>
          <w:delText>14</w:delText>
        </w:r>
      </w:del>
      <w:del w:id="1220" w:author="Froussios,Kimon" w:date="2019-11-11T16:03:00Z">
        <w:r w:rsidR="00A31C93" w:rsidDel="0020088B">
          <w:delText>(</w:delText>
        </w:r>
      </w:del>
      <w:del w:id="1221" w:author="Froussios,Kimon" w:date="2019-11-11T15:59:00Z">
        <w:r w:rsidR="00A31C93" w:rsidDel="0020088B">
          <w:delText>Suppl 11</w:delText>
        </w:r>
      </w:del>
      <w:del w:id="1222" w:author="Froussios,Kimon" w:date="2019-11-11T16:03:00Z">
        <w:r w:rsidR="00A31C93" w:rsidDel="0020088B">
          <w:delText xml:space="preserve">): p. </w:delText>
        </w:r>
      </w:del>
      <w:del w:id="1223" w:author="Froussios,Kimon" w:date="2019-11-11T15:59:00Z">
        <w:r w:rsidR="00A31C93" w:rsidDel="0020088B">
          <w:delText>S8</w:delText>
        </w:r>
      </w:del>
      <w:del w:id="1224" w:author="Froussios,Kimon" w:date="2019-11-11T16:03:00Z">
        <w:r w:rsidR="00A31C93" w:rsidDel="0020088B">
          <w:delText>.</w:delText>
        </w:r>
      </w:del>
      <w:ins w:id="1225" w:author="Froussios,Kimon" w:date="2019-11-11T16:03:00Z">
        <w:r w:rsidRPr="0020088B">
          <w:t xml:space="preserve"> </w:t>
        </w:r>
        <w:r>
          <w:t xml:space="preserve">Wu, P.-Y., Phan, </w:t>
        </w:r>
      </w:ins>
      <w:ins w:id="1226" w:author="Froussios,Kimon" w:date="2019-11-11T16:04:00Z">
        <w:r>
          <w:t xml:space="preserve">J.H., </w:t>
        </w:r>
      </w:ins>
      <w:ins w:id="1227" w:author="Froussios,Kimon" w:date="2019-11-11T16:03:00Z">
        <w:r>
          <w:t>and Wang</w:t>
        </w:r>
      </w:ins>
      <w:ins w:id="1228" w:author="Froussios,Kimon" w:date="2019-11-11T16:04:00Z">
        <w:r>
          <w:t>, M.D.</w:t>
        </w:r>
      </w:ins>
      <w:ins w:id="1229" w:author="Froussios,Kimon" w:date="2019-11-11T16:03:00Z">
        <w:r>
          <w:t xml:space="preserve">, </w:t>
        </w:r>
        <w:r>
          <w:rPr>
            <w:i/>
          </w:rPr>
          <w:t>Assessing the impact of human genome annotation choice on RNA-</w:t>
        </w:r>
        <w:proofErr w:type="spellStart"/>
        <w:r>
          <w:rPr>
            <w:i/>
          </w:rPr>
          <w:t>seq</w:t>
        </w:r>
        <w:proofErr w:type="spellEnd"/>
        <w:r>
          <w:rPr>
            <w:i/>
          </w:rPr>
          <w:t xml:space="preserve"> expression estimates.</w:t>
        </w:r>
        <w:r>
          <w:t xml:space="preserve"> BMC Bioinformatics, 2013. </w:t>
        </w:r>
        <w:r>
          <w:rPr>
            <w:b/>
          </w:rPr>
          <w:t>14</w:t>
        </w:r>
        <w:r>
          <w:t>(</w:t>
        </w:r>
        <w:proofErr w:type="spellStart"/>
        <w:r>
          <w:t>Suppl</w:t>
        </w:r>
        <w:proofErr w:type="spellEnd"/>
        <w:r>
          <w:t xml:space="preserve"> 11): p. S8.</w:t>
        </w:r>
      </w:ins>
    </w:p>
    <w:p w:rsidR="00A203D4" w:rsidRDefault="00A31C93">
      <w:pPr>
        <w:pStyle w:val="EndNoteBibliography"/>
        <w:ind w:left="720" w:hanging="720"/>
      </w:pPr>
      <w:r>
        <w:t>3</w:t>
      </w:r>
      <w:ins w:id="1230" w:author="Unknown Author" w:date="2019-05-25T22:32:00Z">
        <w:del w:id="1231" w:author="Froussios,Kimon" w:date="2019-11-11T15:56:00Z">
          <w:r w:rsidDel="0017582E">
            <w:delText>8</w:delText>
          </w:r>
        </w:del>
      </w:ins>
      <w:ins w:id="1232" w:author="Froussios,Kimon" w:date="2019-11-11T15:56:00Z">
        <w:r w:rsidR="0017582E">
          <w:t>9</w:t>
        </w:r>
      </w:ins>
      <w:del w:id="1233" w:author="Unknown Author" w:date="2019-05-25T22:32:00Z">
        <w:r>
          <w:delText>7</w:delText>
        </w:r>
      </w:del>
      <w:r>
        <w:t>.</w:t>
      </w:r>
      <w:r>
        <w:tab/>
      </w:r>
      <w:proofErr w:type="spellStart"/>
      <w:r>
        <w:t>Garalde</w:t>
      </w:r>
      <w:proofErr w:type="spellEnd"/>
      <w:r>
        <w:t xml:space="preserve">, D.R., et al., </w:t>
      </w:r>
      <w:r>
        <w:rPr>
          <w:i/>
        </w:rPr>
        <w:t>Highly parallel direct RNA sequencing on an array of nanopores.</w:t>
      </w:r>
      <w:r>
        <w:t xml:space="preserve"> Nat Methods, 2018. </w:t>
      </w:r>
      <w:r>
        <w:rPr>
          <w:b/>
        </w:rPr>
        <w:t>15</w:t>
      </w:r>
      <w:r>
        <w:t>(3): p. 201-206.</w:t>
      </w:r>
    </w:p>
    <w:p w:rsidR="00A203D4" w:rsidRDefault="0017582E">
      <w:pPr>
        <w:pStyle w:val="EndNoteBibliography"/>
        <w:ind w:left="720" w:hanging="720"/>
      </w:pPr>
      <w:ins w:id="1234" w:author="Froussios,Kimon" w:date="2019-11-11T15:56:00Z">
        <w:r>
          <w:t>40</w:t>
        </w:r>
      </w:ins>
      <w:del w:id="1235" w:author="Froussios,Kimon" w:date="2019-11-11T15:56:00Z">
        <w:r w:rsidR="00A31C93" w:rsidDel="0017582E">
          <w:delText>3</w:delText>
        </w:r>
      </w:del>
      <w:ins w:id="1236" w:author="Unknown Author" w:date="2019-05-25T22:32:00Z">
        <w:del w:id="1237" w:author="Froussios,Kimon" w:date="2019-11-11T15:56:00Z">
          <w:r w:rsidR="00A31C93" w:rsidDel="0017582E">
            <w:delText>9</w:delText>
          </w:r>
        </w:del>
      </w:ins>
      <w:del w:id="1238" w:author="Unknown Author" w:date="2019-05-25T22:32:00Z">
        <w:r w:rsidR="00A31C93">
          <w:delText>8</w:delText>
        </w:r>
      </w:del>
      <w:r w:rsidR="00A31C93">
        <w:t>.</w:t>
      </w:r>
      <w:r w:rsidR="00A31C93">
        <w:tab/>
        <w:t xml:space="preserve">Lagarde, J., et al., </w:t>
      </w:r>
      <w:r w:rsidR="00A31C93">
        <w:rPr>
          <w:i/>
        </w:rPr>
        <w:t>High-throughput annotation of full-length long noncoding RNAs with capture long-read sequencing.</w:t>
      </w:r>
      <w:r w:rsidR="00A31C93">
        <w:t xml:space="preserve"> Nat Genet, 2017. </w:t>
      </w:r>
      <w:r w:rsidR="00A31C93">
        <w:rPr>
          <w:b/>
        </w:rPr>
        <w:t>49</w:t>
      </w:r>
      <w:r w:rsidR="00A31C93">
        <w:t>(12): p. 1731-1740.</w:t>
      </w:r>
    </w:p>
    <w:p w:rsidR="00A203D4" w:rsidRDefault="00A31C93">
      <w:pPr>
        <w:pStyle w:val="EndNoteBibliography"/>
        <w:ind w:left="720" w:hanging="720"/>
      </w:pPr>
      <w:ins w:id="1239" w:author="Unknown Author" w:date="2019-05-25T22:32:00Z">
        <w:r>
          <w:t>4</w:t>
        </w:r>
      </w:ins>
      <w:ins w:id="1240" w:author="Froussios,Kimon" w:date="2019-11-11T15:56:00Z">
        <w:r w:rsidR="0017582E">
          <w:t>1</w:t>
        </w:r>
      </w:ins>
      <w:ins w:id="1241" w:author="Unknown Author" w:date="2019-05-25T22:32:00Z">
        <w:del w:id="1242" w:author="Froussios,Kimon" w:date="2019-11-11T15:56:00Z">
          <w:r w:rsidDel="0017582E">
            <w:delText>0</w:delText>
          </w:r>
        </w:del>
      </w:ins>
      <w:del w:id="1243" w:author="Unknown Author" w:date="2019-05-25T22:32:00Z">
        <w:r>
          <w:delText>39</w:delText>
        </w:r>
      </w:del>
      <w:r>
        <w:t>.</w:t>
      </w:r>
      <w:r>
        <w:tab/>
        <w:t xml:space="preserve">Love, K.R., et al., </w:t>
      </w:r>
      <w:r>
        <w:rPr>
          <w:i/>
        </w:rPr>
        <w:t>Comparative genomics and transcriptomics of Pichia pastoris.</w:t>
      </w:r>
      <w:r>
        <w:t xml:space="preserve"> BMC Genomics, 2016. </w:t>
      </w:r>
      <w:r>
        <w:rPr>
          <w:b/>
        </w:rPr>
        <w:t>17</w:t>
      </w:r>
      <w:r>
        <w:t>: p. 550.</w:t>
      </w:r>
    </w:p>
    <w:p w:rsidR="00A203D4" w:rsidRDefault="00A31C93">
      <w:pPr>
        <w:pStyle w:val="EndNoteBibliography"/>
        <w:ind w:left="720" w:hanging="720"/>
      </w:pPr>
      <w:r>
        <w:t>4</w:t>
      </w:r>
      <w:ins w:id="1244" w:author="Froussios,Kimon" w:date="2019-11-11T15:56:00Z">
        <w:r w:rsidR="0017582E">
          <w:t>2</w:t>
        </w:r>
      </w:ins>
      <w:ins w:id="1245" w:author="Unknown Author" w:date="2019-05-25T22:32:00Z">
        <w:del w:id="1246" w:author="Froussios,Kimon" w:date="2019-11-11T15:56:00Z">
          <w:r w:rsidDel="0017582E">
            <w:delText>1</w:delText>
          </w:r>
        </w:del>
      </w:ins>
      <w:del w:id="1247" w:author="Unknown Author" w:date="2019-05-25T22:32:00Z">
        <w:r>
          <w:delText>0</w:delText>
        </w:r>
      </w:del>
      <w:r>
        <w:t>.</w:t>
      </w:r>
      <w:r>
        <w:tab/>
        <w:t xml:space="preserve">Wang, B., et al., </w:t>
      </w:r>
      <w:r>
        <w:rPr>
          <w:i/>
        </w:rPr>
        <w:t>Unveiling the complexity of the maize transcriptome by single-molecule long-read sequencing.</w:t>
      </w:r>
      <w:r>
        <w:t xml:space="preserve"> Nat </w:t>
      </w:r>
      <w:proofErr w:type="spellStart"/>
      <w:r>
        <w:t>Commun</w:t>
      </w:r>
      <w:proofErr w:type="spellEnd"/>
      <w:r>
        <w:t xml:space="preserve">, 2016. </w:t>
      </w:r>
      <w:r>
        <w:rPr>
          <w:b/>
        </w:rPr>
        <w:t>7</w:t>
      </w:r>
      <w:r>
        <w:t>: p. 11708.</w:t>
      </w:r>
    </w:p>
    <w:p w:rsidR="00A203D4" w:rsidRDefault="00A203D4">
      <w:pPr>
        <w:widowControl w:val="0"/>
        <w:spacing w:line="240" w:lineRule="auto"/>
        <w:ind w:left="480"/>
      </w:pPr>
    </w:p>
    <w:sectPr w:rsidR="00A203D4">
      <w:type w:val="continuous"/>
      <w:pgSz w:w="12240" w:h="15826"/>
      <w:pgMar w:top="1267" w:right="1382" w:bottom="1267" w:left="1094" w:header="706" w:footer="835"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486" w:rsidRDefault="00F11486">
      <w:pPr>
        <w:spacing w:line="240" w:lineRule="auto"/>
      </w:pPr>
      <w:r>
        <w:separator/>
      </w:r>
    </w:p>
  </w:endnote>
  <w:endnote w:type="continuationSeparator" w:id="0">
    <w:p w:rsidR="00F11486" w:rsidRDefault="00F114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Light">
    <w:altName w:val="Helvetica"/>
    <w:panose1 w:val="020B0403020202020204"/>
    <w:charset w:val="01"/>
    <w:family w:val="roman"/>
    <w:pitch w:val="variable"/>
  </w:font>
  <w:font w:name="Courier New">
    <w:panose1 w:val="02070309020205020404"/>
    <w:charset w:val="00"/>
    <w:family w:val="modern"/>
    <w:pitch w:val="fixed"/>
    <w:sig w:usb0="E0002AFF" w:usb1="C0007843" w:usb2="00000009" w:usb3="00000000" w:csb0="000001FF" w:csb1="00000000"/>
  </w:font>
  <w:font w:name="Liberation Sans">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82E" w:rsidRDefault="0017582E">
    <w:pPr>
      <w:pStyle w:val="Footer"/>
    </w:pPr>
  </w:p>
  <w:p w:rsidR="0017582E" w:rsidRDefault="001758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82E" w:rsidRDefault="001758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486" w:rsidRDefault="00F11486">
      <w:r>
        <w:separator/>
      </w:r>
    </w:p>
  </w:footnote>
  <w:footnote w:type="continuationSeparator" w:id="0">
    <w:p w:rsidR="00F11486" w:rsidRDefault="00F11486">
      <w:r>
        <w:continuationSeparator/>
      </w:r>
    </w:p>
  </w:footnote>
  <w:footnote w:id="1">
    <w:p w:rsidR="0017582E" w:rsidRDefault="0017582E">
      <w:pPr>
        <w:pStyle w:val="Footer"/>
      </w:pPr>
      <w:r>
        <w:rPr>
          <w:rStyle w:val="FootnoteCharacters"/>
        </w:rPr>
        <w:footnoteRef/>
      </w:r>
      <w:del w:id="392" w:author="Nicholas Schurch" w:date="2019-10-08T12:04:00Z">
        <w:r w:rsidDel="00E47611">
          <w:rPr>
            <w:u w:val="single" w:color="000000"/>
          </w:rPr>
          <w:tab/>
        </w:r>
        <w:r w:rsidDel="00E47611">
          <w:rPr>
            <w:rFonts w:ascii="Helvetica" w:hAnsi="Helvetica"/>
            <w:color w:val="000000"/>
            <w:sz w:val="16"/>
            <w:szCs w:val="16"/>
          </w:rPr>
          <w:delText xml:space="preserve"> </w:delText>
        </w:r>
      </w:del>
      <w:ins w:id="393" w:author="Nicholas Schurch" w:date="2019-10-08T12:04:00Z">
        <w:r>
          <w:rPr>
            <w:rStyle w:val="InternetLink"/>
            <w:rFonts w:ascii="Helvetica" w:hAnsi="Helvetica"/>
            <w:color w:val="000000"/>
            <w:sz w:val="16"/>
            <w:szCs w:val="16"/>
          </w:rPr>
          <w:fldChar w:fldCharType="begin"/>
        </w:r>
        <w:r>
          <w:rPr>
            <w:rStyle w:val="InternetLink"/>
            <w:rFonts w:ascii="Helvetica" w:hAnsi="Helvetica"/>
            <w:color w:val="000000"/>
            <w:sz w:val="16"/>
            <w:szCs w:val="16"/>
          </w:rPr>
          <w:instrText xml:space="preserve"> HYPERLINK "</w:instrText>
        </w:r>
      </w:ins>
      <w:r>
        <w:rPr>
          <w:rStyle w:val="InternetLink"/>
          <w:rFonts w:ascii="Helvetica" w:hAnsi="Helvetica"/>
          <w:color w:val="000000"/>
          <w:sz w:val="16"/>
          <w:szCs w:val="16"/>
        </w:rPr>
        <w:instrText>https://www.ebi.ac.uk/arrayexpress/experiments/E-MTAB-5446/</w:instrText>
      </w:r>
      <w:ins w:id="394" w:author="Nicholas Schurch" w:date="2019-10-08T12:04:00Z">
        <w:r>
          <w:rPr>
            <w:rStyle w:val="InternetLink"/>
            <w:rFonts w:ascii="Helvetica" w:hAnsi="Helvetica"/>
            <w:color w:val="000000"/>
            <w:sz w:val="16"/>
            <w:szCs w:val="16"/>
          </w:rPr>
          <w:instrText xml:space="preserve">" </w:instrText>
        </w:r>
        <w:r>
          <w:rPr>
            <w:rStyle w:val="InternetLink"/>
            <w:rFonts w:ascii="Helvetica" w:hAnsi="Helvetica"/>
            <w:color w:val="000000"/>
            <w:sz w:val="16"/>
            <w:szCs w:val="16"/>
          </w:rPr>
          <w:fldChar w:fldCharType="separate"/>
        </w:r>
      </w:ins>
      <w:r w:rsidRPr="0081697E">
        <w:rPr>
          <w:rStyle w:val="Hyperlink"/>
          <w:rFonts w:ascii="Helvetica" w:hAnsi="Helvetica"/>
          <w:sz w:val="16"/>
          <w:szCs w:val="16"/>
        </w:rPr>
        <w:t>https://www.ebi.ac.uk/arrayexpress/experiments/E-MTAB-5446/</w:t>
      </w:r>
      <w:ins w:id="395" w:author="Nicholas Schurch" w:date="2019-10-08T12:04:00Z">
        <w:r>
          <w:rPr>
            <w:rStyle w:val="InternetLink"/>
            <w:rFonts w:ascii="Helvetica" w:hAnsi="Helvetica"/>
            <w:color w:val="000000"/>
            <w:sz w:val="16"/>
            <w:szCs w:val="16"/>
          </w:rPr>
          <w:fldChar w:fldCharType="end"/>
        </w:r>
      </w:ins>
    </w:p>
  </w:footnote>
  <w:footnote w:id="2">
    <w:p w:rsidR="0017582E" w:rsidRDefault="0017582E">
      <w:pPr>
        <w:pStyle w:val="FootnoteText"/>
      </w:pPr>
      <w:r>
        <w:rPr>
          <w:rStyle w:val="FootnoteCharacters"/>
        </w:rPr>
        <w:footnoteRef/>
      </w:r>
      <w:del w:id="462" w:author="Nicholas Schurch" w:date="2019-10-08T12:04:00Z">
        <w:r w:rsidDel="00E47611">
          <w:rPr>
            <w:u w:val="single" w:color="000000"/>
          </w:rPr>
          <w:tab/>
        </w:r>
      </w:del>
      <w:r>
        <w:rPr>
          <w:rFonts w:ascii="Helvetica" w:hAnsi="Helvetica"/>
          <w:color w:val="000000"/>
          <w:szCs w:val="16"/>
        </w:rPr>
        <w:t xml:space="preserve"> </w:t>
      </w:r>
      <w:hyperlink r:id="rId1">
        <w:r>
          <w:rPr>
            <w:rStyle w:val="InternetLink"/>
            <w:rFonts w:ascii="Helvetica" w:hAnsi="Helvetica"/>
            <w:color w:val="000000"/>
            <w:szCs w:val="16"/>
          </w:rPr>
          <w:t>https://www.ebi.ac.uk/arrayexpress/experiments/E-MTAB-3766/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82E" w:rsidRDefault="00F11486">
    <w:pPr>
      <w:pStyle w:val="Header"/>
      <w:spacing w:after="0"/>
    </w:pPr>
    <w:r>
      <w:rPr>
        <w:noProof/>
      </w:rPr>
      <w:pict w14:anchorId="327BA4C7">
        <v:line id="Line 1" o:spid="_x0000_s2049" style="position:absolute;z-index:-251658752;visibility:visible;mso-wrap-style:square;mso-width-percent:0;mso-height-percent:0;mso-wrap-distance-left:10pt;mso-wrap-distance-top:.6pt;mso-wrap-distance-right:11pt;mso-wrap-distance-bottom:2.4pt;mso-position-horizontal:absolute;mso-position-horizontal-relative:text;mso-position-vertical:absolute;mso-position-vertical-relative:page;mso-width-percent:0;mso-height-percent:0;mso-width-relative:page;mso-height-relative:page" from="0,51.6pt" to="504.05pt,5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" strokeweight=".18mm">
          <w10:wrap anchory="page"/>
        </v:line>
      </w:pict>
    </w:r>
    <w:proofErr w:type="spellStart"/>
    <w:proofErr w:type="gramStart"/>
    <w:r w:rsidR="0017582E">
      <w:t>K.Froussios</w:t>
    </w:r>
    <w:proofErr w:type="spellEnd"/>
    <w:proofErr w:type="gramEnd"/>
    <w:r w:rsidR="0017582E">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82E" w:rsidRDefault="0017582E">
    <w:pPr>
      <w:pStyle w:val="Header"/>
    </w:pPr>
    <w:r>
      <w:t>RATs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902F6D"/>
    <w:multiLevelType w:val="multilevel"/>
    <w:tmpl w:val="54F46576"/>
    <w:lvl w:ilvl="0">
      <w:start w:val="1"/>
      <w:numFmt w:val="decimal"/>
      <w:pStyle w:val="Heading1"/>
      <w:lvlText w:val="%1"/>
      <w:lvlJc w:val="left"/>
      <w:pPr>
        <w:ind w:left="-430" w:hanging="432"/>
      </w:pPr>
    </w:lvl>
    <w:lvl w:ilvl="1">
      <w:start w:val="1"/>
      <w:numFmt w:val="decimal"/>
      <w:pStyle w:val="Heading2"/>
      <w:lvlText w:val="%1.%2"/>
      <w:lvlJc w:val="left"/>
      <w:pPr>
        <w:ind w:left="-862" w:firstLine="0"/>
      </w:pPr>
    </w:lvl>
    <w:lvl w:ilvl="2">
      <w:start w:val="1"/>
      <w:numFmt w:val="none"/>
      <w:pStyle w:val="Heading3"/>
      <w:suff w:val="nothing"/>
      <w:lvlText w:val=""/>
      <w:lvlJc w:val="left"/>
      <w:pPr>
        <w:ind w:left="-862" w:firstLine="0"/>
      </w:pPr>
    </w:lvl>
    <w:lvl w:ilvl="3">
      <w:start w:val="1"/>
      <w:numFmt w:val="none"/>
      <w:pStyle w:val="Heading4"/>
      <w:suff w:val="nothing"/>
      <w:lvlText w:val=""/>
      <w:lvlJc w:val="left"/>
      <w:pPr>
        <w:ind w:left="2" w:hanging="864"/>
      </w:pPr>
    </w:lvl>
    <w:lvl w:ilvl="4">
      <w:start w:val="1"/>
      <w:numFmt w:val="none"/>
      <w:pStyle w:val="Heading5"/>
      <w:suff w:val="nothing"/>
      <w:lvlText w:val=""/>
      <w:lvlJc w:val="left"/>
      <w:pPr>
        <w:ind w:left="146" w:hanging="1008"/>
      </w:pPr>
    </w:lvl>
    <w:lvl w:ilvl="5">
      <w:start w:val="1"/>
      <w:numFmt w:val="none"/>
      <w:pStyle w:val="Heading6"/>
      <w:suff w:val="nothing"/>
      <w:lvlText w:val=""/>
      <w:lvlJc w:val="left"/>
      <w:pPr>
        <w:ind w:left="290" w:hanging="1152"/>
      </w:pPr>
    </w:lvl>
    <w:lvl w:ilvl="6">
      <w:start w:val="1"/>
      <w:numFmt w:val="none"/>
      <w:pStyle w:val="Heading7"/>
      <w:suff w:val="nothing"/>
      <w:lvlText w:val=""/>
      <w:lvlJc w:val="left"/>
      <w:pPr>
        <w:ind w:left="434" w:hanging="1296"/>
      </w:pPr>
    </w:lvl>
    <w:lvl w:ilvl="7">
      <w:start w:val="1"/>
      <w:numFmt w:val="none"/>
      <w:pStyle w:val="Heading8"/>
      <w:suff w:val="nothing"/>
      <w:lvlText w:val=""/>
      <w:lvlJc w:val="left"/>
      <w:pPr>
        <w:ind w:left="578" w:hanging="1440"/>
      </w:pPr>
    </w:lvl>
    <w:lvl w:ilvl="8">
      <w:start w:val="1"/>
      <w:numFmt w:val="none"/>
      <w:pStyle w:val="Heading9"/>
      <w:suff w:val="nothing"/>
      <w:lvlText w:val=""/>
      <w:lvlJc w:val="left"/>
      <w:pPr>
        <w:ind w:left="722" w:hanging="1584"/>
      </w:pPr>
    </w:lvl>
  </w:abstractNum>
  <w:abstractNum w:abstractNumId="1" w15:restartNumberingAfterBreak="0">
    <w:nsid w:val="7AAC65E8"/>
    <w:multiLevelType w:val="multilevel"/>
    <w:tmpl w:val="A880D3FE"/>
    <w:lvl w:ilvl="0">
      <w:start w:val="1"/>
      <w:numFmt w:val="decimal"/>
      <w:lvlText w:val="%1"/>
      <w:lvlJc w:val="left"/>
      <w:pPr>
        <w:ind w:left="-430" w:hanging="432"/>
      </w:pPr>
    </w:lvl>
    <w:lvl w:ilvl="1">
      <w:start w:val="1"/>
      <w:numFmt w:val="decimal"/>
      <w:lvlText w:val="%1.%2"/>
      <w:lvlJc w:val="left"/>
      <w:pPr>
        <w:ind w:left="-862" w:firstLine="0"/>
      </w:pPr>
    </w:lvl>
    <w:lvl w:ilvl="2">
      <w:start w:val="1"/>
      <w:numFmt w:val="none"/>
      <w:suff w:val="nothing"/>
      <w:lvlText w:val=""/>
      <w:lvlJc w:val="left"/>
      <w:pPr>
        <w:ind w:left="-862" w:firstLine="0"/>
      </w:pPr>
    </w:lvl>
    <w:lvl w:ilvl="3">
      <w:start w:val="1"/>
      <w:numFmt w:val="none"/>
      <w:suff w:val="nothing"/>
      <w:lvlText w:val=""/>
      <w:lvlJc w:val="left"/>
      <w:pPr>
        <w:ind w:left="2" w:hanging="864"/>
      </w:pPr>
    </w:lvl>
    <w:lvl w:ilvl="4">
      <w:start w:val="1"/>
      <w:numFmt w:val="none"/>
      <w:suff w:val="nothing"/>
      <w:lvlText w:val=""/>
      <w:lvlJc w:val="left"/>
      <w:pPr>
        <w:ind w:left="146" w:hanging="1008"/>
      </w:pPr>
    </w:lvl>
    <w:lvl w:ilvl="5">
      <w:start w:val="1"/>
      <w:numFmt w:val="none"/>
      <w:suff w:val="nothing"/>
      <w:lvlText w:val=""/>
      <w:lvlJc w:val="left"/>
      <w:pPr>
        <w:ind w:left="290" w:hanging="1152"/>
      </w:pPr>
    </w:lvl>
    <w:lvl w:ilvl="6">
      <w:start w:val="1"/>
      <w:numFmt w:val="none"/>
      <w:suff w:val="nothing"/>
      <w:lvlText w:val=""/>
      <w:lvlJc w:val="left"/>
      <w:pPr>
        <w:ind w:left="434" w:hanging="1296"/>
      </w:pPr>
    </w:lvl>
    <w:lvl w:ilvl="7">
      <w:start w:val="1"/>
      <w:numFmt w:val="none"/>
      <w:suff w:val="nothing"/>
      <w:lvlText w:val=""/>
      <w:lvlJc w:val="left"/>
      <w:pPr>
        <w:ind w:left="578" w:hanging="1440"/>
      </w:pPr>
    </w:lvl>
    <w:lvl w:ilvl="8">
      <w:start w:val="1"/>
      <w:numFmt w:val="none"/>
      <w:suff w:val="nothing"/>
      <w:lvlText w:val=""/>
      <w:lvlJc w:val="left"/>
      <w:pPr>
        <w:ind w:left="722"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Schurch">
    <w15:presenceInfo w15:providerId="AD" w15:userId="S::Nicholas.Schurch@hutton.ac.uk::8c0b91f1-6320-40fe-9123-a7b2cb8b8812"/>
  </w15:person>
  <w15:person w15:author="Froussios,Kimon">
    <w15:presenceInfo w15:providerId="AD" w15:userId="S::kimon.froussios@imp.ac.at::1d4ab80c-08dd-432a-b62c-0ee938559d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mirrorMargins/>
  <w:proofState w:spelling="clean" w:grammar="clean"/>
  <w:trackRevisions/>
  <w:defaultTabStop w:val="720"/>
  <w:autoHyphenation/>
  <w:evenAndOddHeaders/>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03D4"/>
    <w:rsid w:val="0017582E"/>
    <w:rsid w:val="001B2327"/>
    <w:rsid w:val="001D0F64"/>
    <w:rsid w:val="0020088B"/>
    <w:rsid w:val="003D1840"/>
    <w:rsid w:val="00450DBD"/>
    <w:rsid w:val="004A5AA5"/>
    <w:rsid w:val="004C6364"/>
    <w:rsid w:val="00555707"/>
    <w:rsid w:val="00696A92"/>
    <w:rsid w:val="006A6D56"/>
    <w:rsid w:val="006F394C"/>
    <w:rsid w:val="00726612"/>
    <w:rsid w:val="00775A05"/>
    <w:rsid w:val="007B45DD"/>
    <w:rsid w:val="00802764"/>
    <w:rsid w:val="00830C21"/>
    <w:rsid w:val="008E40B3"/>
    <w:rsid w:val="00932DB1"/>
    <w:rsid w:val="00954D97"/>
    <w:rsid w:val="00A203D4"/>
    <w:rsid w:val="00A31C93"/>
    <w:rsid w:val="00BC76B6"/>
    <w:rsid w:val="00C1339D"/>
    <w:rsid w:val="00C776B1"/>
    <w:rsid w:val="00CC52C2"/>
    <w:rsid w:val="00E422DC"/>
    <w:rsid w:val="00E47611"/>
    <w:rsid w:val="00E63024"/>
    <w:rsid w:val="00F11486"/>
    <w:rsid w:val="00FE1544"/>
    <w:rsid w:val="00FF5244"/>
    <w:rsid w:val="00FF71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F9B7401"/>
  <w15:docId w15:val="{8C4AA07E-4983-4A00-8778-1579FCEC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lang w:val="en-GB" w:eastAsia="en-US"/>
    </w:rPr>
  </w:style>
  <w:style w:type="paragraph" w:styleId="Heading1">
    <w:name w:val="heading 1"/>
    <w:basedOn w:val="Normal"/>
    <w:next w:val="Normal"/>
    <w:uiPriority w:val="9"/>
    <w:qFormat/>
    <w:pPr>
      <w:numPr>
        <w:numId w:val="1"/>
      </w:numPr>
      <w:spacing w:before="360" w:after="50"/>
      <w:outlineLvl w:val="0"/>
    </w:pPr>
    <w:rPr>
      <w:rFonts w:ascii="Helvetica" w:hAnsi="Helvetica"/>
      <w:b/>
      <w:lang w:val="en-US"/>
    </w:rPr>
  </w:style>
  <w:style w:type="paragraph" w:styleId="Heading2">
    <w:name w:val="heading 2"/>
    <w:basedOn w:val="Normal"/>
    <w:next w:val="Normal"/>
    <w:uiPriority w:val="9"/>
    <w:unhideWhenUsed/>
    <w:qFormat/>
    <w:pPr>
      <w:numPr>
        <w:ilvl w:val="1"/>
        <w:numId w:val="1"/>
      </w:numPr>
      <w:spacing w:before="120" w:after="120"/>
      <w:ind w:left="0"/>
      <w:jc w:val="both"/>
      <w:outlineLvl w:val="1"/>
    </w:pPr>
    <w:rPr>
      <w:b/>
      <w:bCs/>
      <w:sz w:val="18"/>
      <w:szCs w:val="18"/>
      <w:lang w:val="en-US"/>
    </w:rPr>
  </w:style>
  <w:style w:type="paragraph" w:styleId="Heading3">
    <w:name w:val="heading 3"/>
    <w:uiPriority w:val="9"/>
    <w:unhideWhenUsed/>
    <w:qFormat/>
    <w:pPr>
      <w:widowControl w:val="0"/>
      <w:numPr>
        <w:ilvl w:val="2"/>
        <w:numId w:val="1"/>
      </w:numPr>
      <w:spacing w:before="240" w:after="6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uiPriority w:val="9"/>
    <w:semiHidden/>
    <w:unhideWhenUsed/>
    <w:qFormat/>
    <w:pPr>
      <w:numPr>
        <w:ilvl w:val="4"/>
        <w:numId w:val="1"/>
      </w:numPr>
      <w:spacing w:before="240" w:after="60"/>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qFormat/>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Pr>
      <w:rFonts w:ascii="Helvetica" w:hAnsi="Helvetica"/>
      <w:b/>
      <w:sz w:val="18"/>
    </w:rPr>
  </w:style>
  <w:style w:type="character" w:customStyle="1" w:styleId="Chead">
    <w:name w:val="C head"/>
    <w:basedOn w:val="DefaultParagraphFont"/>
    <w:qFormat/>
    <w:rPr>
      <w:rFonts w:ascii="Times New Roman" w:hAnsi="Times New Roman"/>
      <w:i/>
      <w:sz w:val="18"/>
    </w:rPr>
  </w:style>
  <w:style w:type="character" w:customStyle="1" w:styleId="HeaderChar">
    <w:name w:val="Header Char"/>
    <w:basedOn w:val="DefaultParagraphFont"/>
    <w:qFormat/>
    <w:rPr>
      <w:rFonts w:ascii="Helvetica" w:hAnsi="Helvetica"/>
      <w:b/>
      <w:i/>
      <w:sz w:val="16"/>
      <w:szCs w:val="24"/>
      <w:lang w:val="en-US" w:eastAsia="en-US"/>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AbstractTextChar">
    <w:name w:val="Abstract Text Char"/>
    <w:basedOn w:val="DefaultParagraphFont"/>
    <w:qFormat/>
    <w:rPr>
      <w:rFonts w:ascii="Helvetica" w:hAnsi="Helvetica"/>
      <w:sz w:val="16"/>
      <w:lang w:val="en-US" w:eastAsia="en-US"/>
    </w:rPr>
  </w:style>
  <w:style w:type="character" w:customStyle="1" w:styleId="Abstract-TextChar">
    <w:name w:val="Abstract-Text Char"/>
    <w:basedOn w:val="AbstractTextChar"/>
    <w:qFormat/>
    <w:rPr>
      <w:rFonts w:ascii="Helvetica" w:hAnsi="Helvetica"/>
      <w:sz w:val="18"/>
      <w:szCs w:val="18"/>
      <w:lang w:val="en-US" w:eastAsia="en-US"/>
    </w:rPr>
  </w:style>
  <w:style w:type="character" w:customStyle="1" w:styleId="AbstractHeadChar">
    <w:name w:val="Abstract Head Char"/>
    <w:basedOn w:val="DefaultParagraphFont"/>
    <w:qFormat/>
    <w:rPr>
      <w:rFonts w:ascii="Helvetica" w:hAnsi="Helvetica"/>
      <w:b/>
      <w:caps/>
      <w:sz w:val="16"/>
      <w:lang w:val="en-US" w:eastAsia="en-US"/>
    </w:rPr>
  </w:style>
  <w:style w:type="character" w:customStyle="1" w:styleId="Abstract-HeadChar">
    <w:name w:val="Abstract-Head Char"/>
    <w:basedOn w:val="AbstractHeadChar"/>
    <w:qFormat/>
    <w:rPr>
      <w:rFonts w:ascii="Helvetica" w:hAnsi="Helvetica"/>
      <w:b/>
      <w:caps/>
      <w:sz w:val="16"/>
      <w:lang w:val="en-US" w:eastAsia="en-US"/>
    </w:rPr>
  </w:style>
  <w:style w:type="character" w:customStyle="1" w:styleId="AuthornameChar">
    <w:name w:val="Author name Char"/>
    <w:basedOn w:val="DefaultParagraphFont"/>
    <w:qFormat/>
    <w:rPr>
      <w:rFonts w:ascii="Helvetica-Light" w:hAnsi="Helvetica-Light"/>
      <w:iCs/>
      <w:sz w:val="26"/>
      <w:lang w:val="en-US" w:eastAsia="en-US"/>
    </w:rPr>
  </w:style>
  <w:style w:type="character" w:customStyle="1" w:styleId="Author-GroupChar">
    <w:name w:val="Author-Group Char"/>
    <w:basedOn w:val="AuthornameChar"/>
    <w:qFormat/>
    <w:rPr>
      <w:rFonts w:ascii="Helvetica-Light" w:hAnsi="Helvetica-Light"/>
      <w:iCs/>
      <w:sz w:val="24"/>
      <w:szCs w:val="24"/>
      <w:lang w:val="en-US" w:eastAsia="en-US"/>
    </w:rPr>
  </w:style>
  <w:style w:type="character" w:customStyle="1" w:styleId="AffilationChar">
    <w:name w:val="Affilation Char"/>
    <w:basedOn w:val="AuthornameChar"/>
    <w:qFormat/>
    <w:rPr>
      <w:rFonts w:ascii="Helvetica-Light" w:hAnsi="Helvetica-Light"/>
      <w:iCs/>
      <w:sz w:val="26"/>
      <w:lang w:val="en-US" w:eastAsia="en-US"/>
    </w:rPr>
  </w:style>
  <w:style w:type="character" w:customStyle="1" w:styleId="Author-AffiliationChar">
    <w:name w:val="Author-Affiliation Char"/>
    <w:basedOn w:val="AffilationChar"/>
    <w:qFormat/>
    <w:rPr>
      <w:rFonts w:ascii="Helvetica-Light" w:hAnsi="Helvetica-Light"/>
      <w:iCs/>
      <w:sz w:val="18"/>
      <w:szCs w:val="18"/>
      <w:lang w:val="en-US" w:eastAsia="en-US"/>
    </w:rPr>
  </w:style>
  <w:style w:type="character" w:customStyle="1" w:styleId="TitleChar">
    <w:name w:val="Title Char"/>
    <w:basedOn w:val="DefaultParagraphFont"/>
    <w:qFormat/>
    <w:rPr>
      <w:rFonts w:ascii="Helvetica" w:hAnsi="Helvetica"/>
      <w:b/>
      <w:sz w:val="36"/>
      <w:szCs w:val="36"/>
      <w:lang w:val="en-US" w:eastAsia="en-US"/>
    </w:rPr>
  </w:style>
  <w:style w:type="character" w:customStyle="1" w:styleId="SubtitleChar">
    <w:name w:val="Subtitle Char"/>
    <w:basedOn w:val="DefaultParagraphFont"/>
    <w:qFormat/>
    <w:rPr>
      <w:rFonts w:ascii="Helvetica" w:hAnsi="Helvetica"/>
      <w:i/>
      <w:sz w:val="28"/>
      <w:szCs w:val="28"/>
      <w:lang w:val="en-US" w:eastAsia="en-US"/>
    </w:rPr>
  </w:style>
  <w:style w:type="character" w:customStyle="1" w:styleId="corrs-auChar">
    <w:name w:val="corrs-au Char"/>
    <w:basedOn w:val="AuthornameChar"/>
    <w:qFormat/>
    <w:rPr>
      <w:rFonts w:ascii="Helvetica-Light" w:hAnsi="Helvetica-Light"/>
      <w:iCs/>
      <w:sz w:val="17"/>
      <w:szCs w:val="17"/>
      <w:lang w:val="en-US" w:eastAsia="en-US"/>
    </w:rPr>
  </w:style>
  <w:style w:type="character" w:customStyle="1" w:styleId="History-DatesChar">
    <w:name w:val="History-Dates Char"/>
    <w:basedOn w:val="AffilationChar"/>
    <w:qFormat/>
    <w:rPr>
      <w:rFonts w:ascii="Helvetica-Light" w:hAnsi="Helvetica-Light"/>
      <w:iCs/>
      <w:sz w:val="16"/>
      <w:szCs w:val="16"/>
      <w:lang w:val="en-US" w:eastAsia="en-US"/>
    </w:rPr>
  </w:style>
  <w:style w:type="character" w:customStyle="1" w:styleId="article-infoChar">
    <w:name w:val="article-info Char"/>
    <w:basedOn w:val="DefaultParagraphFont"/>
    <w:qFormat/>
    <w:rPr>
      <w:rFonts w:ascii="Times" w:hAnsi="Times"/>
      <w:sz w:val="16"/>
      <w:szCs w:val="16"/>
      <w:lang w:val="en-US" w:eastAsia="en-US"/>
    </w:rPr>
  </w:style>
  <w:style w:type="character" w:customStyle="1" w:styleId="ParaChar">
    <w:name w:val="Para Char"/>
    <w:basedOn w:val="DefaultParagraphFont"/>
    <w:qFormat/>
    <w:rPr>
      <w:sz w:val="18"/>
      <w:lang w:val="en-US" w:eastAsia="en-US"/>
    </w:rPr>
  </w:style>
  <w:style w:type="character" w:customStyle="1" w:styleId="ParaNoIndChar">
    <w:name w:val="ParaNoInd Char"/>
    <w:basedOn w:val="ParaChar"/>
    <w:qFormat/>
    <w:rPr>
      <w:sz w:val="18"/>
      <w:lang w:val="en-US" w:eastAsia="en-US"/>
    </w:rPr>
  </w:style>
  <w:style w:type="character" w:customStyle="1" w:styleId="para-firstChar">
    <w:name w:val="para-first Char"/>
    <w:basedOn w:val="ParaNoIndChar"/>
    <w:qFormat/>
    <w:rPr>
      <w:sz w:val="16"/>
      <w:szCs w:val="16"/>
      <w:lang w:val="en-US" w:eastAsia="en-US"/>
    </w:rPr>
  </w:style>
  <w:style w:type="character" w:customStyle="1" w:styleId="Heading3Char">
    <w:name w:val="Heading 3 Char"/>
    <w:basedOn w:val="para-firstChar"/>
    <w:qFormat/>
    <w:rPr>
      <w:b/>
      <w:sz w:val="16"/>
      <w:szCs w:val="16"/>
      <w:lang w:val="en-US" w:eastAsia="en-US"/>
    </w:rPr>
  </w:style>
  <w:style w:type="character" w:customStyle="1" w:styleId="paraChar0">
    <w:name w:val="para Char"/>
    <w:basedOn w:val="ParaChar"/>
    <w:qFormat/>
    <w:rPr>
      <w:sz w:val="16"/>
      <w:szCs w:val="16"/>
      <w:lang w:val="en-US" w:eastAsia="en-US"/>
    </w:rPr>
  </w:style>
  <w:style w:type="character" w:customStyle="1" w:styleId="InternetLink">
    <w:name w:val="Internet Link"/>
    <w:basedOn w:val="DefaultParagraphFont"/>
    <w:rPr>
      <w:color w:val="0000FF"/>
      <w:u w:val="single"/>
    </w:rPr>
  </w:style>
  <w:style w:type="character" w:customStyle="1" w:styleId="Heading2Char">
    <w:name w:val="Heading 2 Char"/>
    <w:basedOn w:val="DefaultParagraphFont"/>
    <w:qFormat/>
    <w:rPr>
      <w:b/>
      <w:bCs/>
      <w:sz w:val="18"/>
      <w:szCs w:val="18"/>
      <w:lang w:val="en-US" w:eastAsia="en-US"/>
    </w:rPr>
  </w:style>
  <w:style w:type="character" w:customStyle="1" w:styleId="FooterChar">
    <w:name w:val="Footer Char"/>
    <w:basedOn w:val="DefaultParagraphFont"/>
    <w:qFormat/>
    <w:rPr>
      <w:rFonts w:ascii="Times" w:hAnsi="Times"/>
      <w:szCs w:val="24"/>
      <w:lang w:val="en-US" w:eastAsia="en-US"/>
    </w:rPr>
  </w:style>
  <w:style w:type="character" w:styleId="CommentReference">
    <w:name w:val="annotation reference"/>
    <w:basedOn w:val="DefaultParagraphFont"/>
    <w:qFormat/>
    <w:rPr>
      <w:sz w:val="18"/>
      <w:szCs w:val="18"/>
    </w:rPr>
  </w:style>
  <w:style w:type="character" w:customStyle="1" w:styleId="CommentTextChar">
    <w:name w:val="Comment Text Char"/>
    <w:basedOn w:val="DefaultParagraphFont"/>
    <w:qFormat/>
    <w:rPr>
      <w:rFonts w:ascii="Times" w:hAnsi="Times"/>
      <w:sz w:val="24"/>
      <w:szCs w:val="24"/>
      <w:lang w:val="en-US" w:eastAsia="en-US"/>
    </w:rPr>
  </w:style>
  <w:style w:type="character" w:customStyle="1" w:styleId="CommentSubjectChar">
    <w:name w:val="Comment Subject Char"/>
    <w:basedOn w:val="CommentTextChar"/>
    <w:qFormat/>
    <w:rPr>
      <w:rFonts w:ascii="Times" w:hAnsi="Times"/>
      <w:b/>
      <w:bCs/>
      <w:sz w:val="24"/>
      <w:szCs w:val="24"/>
      <w:lang w:val="en-US" w:eastAsia="en-US"/>
    </w:rPr>
  </w:style>
  <w:style w:type="character" w:customStyle="1" w:styleId="DocumentMapChar">
    <w:name w:val="Document Map Char"/>
    <w:basedOn w:val="DefaultParagraphFont"/>
    <w:qFormat/>
    <w:rPr>
      <w:lang w:val="en-US" w:eastAsia="en-US"/>
    </w:rPr>
  </w:style>
  <w:style w:type="character" w:styleId="FollowedHyperlink">
    <w:name w:val="FollowedHyperlink"/>
    <w:basedOn w:val="DefaultParagraphFont"/>
    <w:qFormat/>
    <w:rPr>
      <w:color w:val="800080"/>
      <w:u w:val="single"/>
    </w:rPr>
  </w:style>
  <w:style w:type="character" w:styleId="UnresolvedMention">
    <w:name w:val="Unresolved Mention"/>
    <w:basedOn w:val="DefaultParagraphFont"/>
    <w:qFormat/>
    <w:rPr>
      <w:color w:val="605E5C"/>
      <w:highlight w:val="lightGray"/>
    </w:rPr>
  </w:style>
  <w:style w:type="character" w:styleId="PlaceholderText">
    <w:name w:val="Placeholder Text"/>
    <w:basedOn w:val="DefaultParagraphFont"/>
    <w:qFormat/>
    <w:rPr>
      <w:color w:val="808080"/>
    </w:rPr>
  </w:style>
  <w:style w:type="character" w:customStyle="1" w:styleId="EndNoteBibliographyTitleChar">
    <w:name w:val="EndNote Bibliography Title Char"/>
    <w:basedOn w:val="DefaultParagraphFont"/>
    <w:qFormat/>
    <w:rPr>
      <w:rFonts w:ascii="Helvetica" w:hAnsi="Helvetica"/>
      <w:sz w:val="16"/>
      <w:lang w:val="en-US" w:eastAsia="en-US"/>
    </w:rPr>
  </w:style>
  <w:style w:type="character" w:customStyle="1" w:styleId="EndNoteBibliographyChar">
    <w:name w:val="EndNote Bibliography Char"/>
    <w:basedOn w:val="DefaultParagraphFont"/>
    <w:qFormat/>
    <w:rPr>
      <w:rFonts w:ascii="Helvetica" w:hAnsi="Helvetica"/>
      <w:sz w:val="16"/>
      <w:lang w:val="en-US"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color w:val="4582EC"/>
      <w:sz w:val="20"/>
      <w:u w:val="single"/>
    </w:rPr>
  </w:style>
  <w:style w:type="character" w:customStyle="1" w:styleId="ListLabel7">
    <w:name w:val="ListLabel 7"/>
    <w:qFormat/>
    <w:rPr>
      <w:sz w:val="20"/>
      <w:szCs w:val="16"/>
      <w:lang w:val="en-GB" w:eastAsia="en-IN"/>
    </w:rPr>
  </w:style>
  <w:style w:type="character" w:customStyle="1" w:styleId="ListLabel8">
    <w:name w:val="ListLabel 8"/>
    <w:qFormat/>
    <w:rPr>
      <w:rFonts w:ascii="Helvetica" w:hAnsi="Helvetica"/>
      <w:sz w:val="16"/>
      <w:szCs w:val="16"/>
      <w:lang w:val="en-GB"/>
    </w:rPr>
  </w:style>
  <w:style w:type="character" w:customStyle="1" w:styleId="ListLabel9">
    <w:name w:val="ListLabel 9"/>
    <w:qFormat/>
    <w:rPr>
      <w:rFonts w:ascii="Helvetica" w:hAnsi="Helvetica"/>
      <w:i/>
      <w:sz w:val="16"/>
      <w:szCs w:val="16"/>
      <w:lang w:val="en-GB"/>
    </w:rPr>
  </w:style>
  <w:style w:type="character" w:customStyle="1" w:styleId="ListLabel10">
    <w:name w:val="ListLabel 10"/>
    <w:qFormat/>
    <w:rPr>
      <w:rFonts w:ascii="Helvetica" w:hAnsi="Helvetica"/>
      <w:sz w:val="16"/>
      <w:szCs w:val="16"/>
      <w:lang w:val="en-GB"/>
    </w:rPr>
  </w:style>
  <w:style w:type="character" w:customStyle="1" w:styleId="VisitedInternetLink">
    <w:name w:val="Visited Internet Link"/>
    <w:rPr>
      <w:color w:val="800000"/>
      <w:u w:val="single"/>
    </w:rPr>
  </w:style>
  <w:style w:type="character" w:customStyle="1" w:styleId="ListLabel11">
    <w:name w:val="ListLabel 11"/>
    <w:qFormat/>
    <w:rPr>
      <w:color w:val="000000"/>
      <w:sz w:val="16"/>
      <w:szCs w:val="16"/>
      <w:lang w:val="en-GB"/>
    </w:rPr>
  </w:style>
  <w:style w:type="character" w:customStyle="1" w:styleId="ListLabel12">
    <w:name w:val="ListLabel 12"/>
    <w:qFormat/>
    <w:rPr>
      <w:i/>
      <w:color w:val="000000"/>
      <w:sz w:val="16"/>
      <w:szCs w:val="16"/>
      <w:lang w:val="en-GB"/>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Header">
    <w:name w:val="header"/>
    <w:basedOn w:val="Normal"/>
    <w:pPr>
      <w:tabs>
        <w:tab w:val="center" w:pos="4320"/>
        <w:tab w:val="right" w:pos="8640"/>
      </w:tabs>
      <w:spacing w:after="520" w:line="160" w:lineRule="exact"/>
    </w:pPr>
    <w:rPr>
      <w:rFonts w:ascii="Helvetica" w:hAnsi="Helvetica"/>
      <w:b/>
      <w:i/>
      <w:sz w:val="16"/>
    </w:rPr>
  </w:style>
  <w:style w:type="paragraph" w:styleId="Footer">
    <w:name w:val="footer"/>
    <w:basedOn w:val="Normal"/>
    <w:pPr>
      <w:tabs>
        <w:tab w:val="center" w:pos="4320"/>
        <w:tab w:val="right" w:pos="8640"/>
      </w:tabs>
    </w:pPr>
  </w:style>
  <w:style w:type="paragraph" w:styleId="FootnoteText">
    <w:name w:val="footnote text"/>
    <w:basedOn w:val="Normal"/>
    <w:pPr>
      <w:spacing w:before="20" w:line="200" w:lineRule="exact"/>
    </w:pPr>
    <w:rPr>
      <w:rFonts w:ascii="Times New Roman" w:hAnsi="Times New Roman"/>
      <w:sz w:val="16"/>
      <w:szCs w:val="20"/>
    </w:rPr>
  </w:style>
  <w:style w:type="paragraph" w:customStyle="1" w:styleId="Catchline">
    <w:name w:val="Catchline"/>
    <w:qFormat/>
    <w:pPr>
      <w:spacing w:before="140" w:line="160" w:lineRule="exact"/>
      <w:jc w:val="right"/>
    </w:pPr>
    <w:rPr>
      <w:rFonts w:ascii="Helvetica" w:hAnsi="Helvetica"/>
      <w:i/>
      <w:sz w:val="16"/>
      <w:lang w:val="en-US" w:eastAsia="en-US"/>
    </w:rPr>
  </w:style>
  <w:style w:type="paragraph" w:customStyle="1" w:styleId="DOILine">
    <w:name w:val="DOI Line"/>
    <w:basedOn w:val="Catchline"/>
    <w:qFormat/>
    <w:pPr>
      <w:spacing w:before="44"/>
    </w:pPr>
  </w:style>
  <w:style w:type="paragraph" w:customStyle="1" w:styleId="Articletitle">
    <w:name w:val="Article title"/>
    <w:qFormat/>
    <w:pPr>
      <w:spacing w:before="92" w:line="420" w:lineRule="exact"/>
    </w:pPr>
    <w:rPr>
      <w:rFonts w:ascii="Helvetica" w:hAnsi="Helvetica"/>
      <w:b/>
      <w:sz w:val="32"/>
      <w:lang w:val="en-US" w:eastAsia="en-US"/>
    </w:rPr>
  </w:style>
  <w:style w:type="paragraph" w:customStyle="1" w:styleId="Authorname">
    <w:name w:val="Author name"/>
    <w:qFormat/>
    <w:pPr>
      <w:spacing w:before="70" w:line="300" w:lineRule="exact"/>
    </w:pPr>
    <w:rPr>
      <w:rFonts w:ascii="Helvetica-Light" w:hAnsi="Helvetica-Light"/>
      <w:iCs/>
      <w:sz w:val="26"/>
      <w:lang w:val="en-US" w:eastAsia="en-US"/>
    </w:rPr>
  </w:style>
  <w:style w:type="paragraph" w:customStyle="1" w:styleId="Affilation">
    <w:name w:val="Affilation"/>
    <w:basedOn w:val="Authorname"/>
    <w:qFormat/>
    <w:pPr>
      <w:spacing w:before="40" w:after="52" w:line="240" w:lineRule="exact"/>
    </w:pPr>
    <w:rPr>
      <w:sz w:val="20"/>
    </w:rPr>
  </w:style>
  <w:style w:type="paragraph" w:customStyle="1" w:styleId="Received">
    <w:name w:val="Received"/>
    <w:basedOn w:val="Affilation"/>
    <w:qFormat/>
    <w:pPr>
      <w:spacing w:before="0" w:after="294"/>
    </w:pPr>
    <w:rPr>
      <w:sz w:val="16"/>
    </w:rPr>
  </w:style>
  <w:style w:type="paragraph" w:customStyle="1" w:styleId="AbstractHead">
    <w:name w:val="Abstract Head"/>
    <w:qFormat/>
    <w:pPr>
      <w:spacing w:before="210" w:after="10" w:line="220" w:lineRule="exact"/>
      <w:jc w:val="both"/>
    </w:pPr>
    <w:rPr>
      <w:rFonts w:ascii="Helvetica" w:hAnsi="Helvetica"/>
      <w:b/>
      <w:caps/>
      <w:sz w:val="16"/>
      <w:lang w:val="en-US" w:eastAsia="en-US"/>
    </w:rPr>
  </w:style>
  <w:style w:type="paragraph" w:customStyle="1" w:styleId="AbstractText">
    <w:name w:val="Abstract Text"/>
    <w:qFormat/>
    <w:pPr>
      <w:spacing w:line="220" w:lineRule="exact"/>
      <w:jc w:val="both"/>
    </w:pPr>
    <w:rPr>
      <w:rFonts w:ascii="Helvetica" w:hAnsi="Helvetica"/>
      <w:sz w:val="16"/>
      <w:lang w:val="en-US" w:eastAsia="en-US"/>
    </w:rPr>
  </w:style>
  <w:style w:type="paragraph" w:customStyle="1" w:styleId="Para">
    <w:name w:val="Para"/>
    <w:qFormat/>
    <w:pPr>
      <w:spacing w:line="220" w:lineRule="exact"/>
      <w:ind w:firstLine="170"/>
      <w:jc w:val="both"/>
    </w:pPr>
    <w:rPr>
      <w:sz w:val="18"/>
      <w:lang w:val="en-US" w:eastAsia="en-US"/>
    </w:rPr>
  </w:style>
  <w:style w:type="paragraph" w:customStyle="1" w:styleId="ParaNoInd">
    <w:name w:val="ParaNoInd"/>
    <w:basedOn w:val="Para"/>
    <w:qFormat/>
    <w:pPr>
      <w:ind w:firstLine="0"/>
    </w:pPr>
  </w:style>
  <w:style w:type="paragraph" w:customStyle="1" w:styleId="Ahead">
    <w:name w:val="A head"/>
    <w:basedOn w:val="Heading1"/>
    <w:qFormat/>
    <w:pPr>
      <w:numPr>
        <w:numId w:val="0"/>
      </w:numPr>
    </w:pPr>
  </w:style>
  <w:style w:type="paragraph" w:styleId="BlockText">
    <w:name w:val="Block Text"/>
    <w:basedOn w:val="Normal"/>
    <w:qFormat/>
    <w:pPr>
      <w:spacing w:after="120"/>
      <w:ind w:left="1440" w:right="1440"/>
    </w:pPr>
  </w:style>
  <w:style w:type="paragraph" w:customStyle="1" w:styleId="ParawithChead">
    <w:name w:val="Para with C head"/>
    <w:basedOn w:val="ParaNoInd"/>
    <w:qFormat/>
    <w:pPr>
      <w:spacing w:before="126"/>
    </w:pPr>
  </w:style>
  <w:style w:type="paragraph" w:customStyle="1" w:styleId="NumberedList">
    <w:name w:val="Numbered List"/>
    <w:basedOn w:val="ParaNoInd"/>
    <w:qFormat/>
    <w:pPr>
      <w:tabs>
        <w:tab w:val="left" w:pos="560"/>
      </w:tabs>
      <w:spacing w:before="60"/>
      <w:ind w:left="560" w:hanging="390"/>
    </w:pPr>
  </w:style>
  <w:style w:type="paragraph" w:customStyle="1" w:styleId="NumberedListfirst">
    <w:name w:val="Numbered List first"/>
    <w:basedOn w:val="NumberedList"/>
    <w:qFormat/>
    <w:pPr>
      <w:spacing w:before="120"/>
    </w:pPr>
  </w:style>
  <w:style w:type="paragraph" w:customStyle="1" w:styleId="NumberedListlast">
    <w:name w:val="Numbered List last"/>
    <w:basedOn w:val="NumberedList"/>
    <w:qFormat/>
    <w:pPr>
      <w:spacing w:after="120"/>
    </w:pPr>
  </w:style>
  <w:style w:type="paragraph" w:customStyle="1" w:styleId="BulletedList">
    <w:name w:val="Bulleted List"/>
    <w:basedOn w:val="ParaNoInd"/>
    <w:qFormat/>
    <w:pPr>
      <w:tabs>
        <w:tab w:val="left" w:pos="374"/>
      </w:tabs>
      <w:spacing w:before="60"/>
      <w:ind w:left="374" w:hanging="204"/>
    </w:pPr>
  </w:style>
  <w:style w:type="paragraph" w:customStyle="1" w:styleId="BulletedListfirst">
    <w:name w:val="Bulleted List first"/>
    <w:basedOn w:val="BulletedList"/>
    <w:qFormat/>
    <w:pPr>
      <w:spacing w:before="120"/>
    </w:pPr>
  </w:style>
  <w:style w:type="paragraph" w:customStyle="1" w:styleId="BulletedListlast">
    <w:name w:val="Bulleted List last"/>
    <w:basedOn w:val="BulletedList"/>
    <w:qFormat/>
    <w:pPr>
      <w:spacing w:after="120"/>
    </w:pPr>
  </w:style>
  <w:style w:type="paragraph" w:customStyle="1" w:styleId="MTDisplayEquation">
    <w:name w:val="MTDisplayEquation"/>
    <w:basedOn w:val="ParaNoInd"/>
    <w:next w:val="Normal"/>
    <w:qFormat/>
    <w:pPr>
      <w:tabs>
        <w:tab w:val="center" w:pos="2440"/>
        <w:tab w:val="right" w:pos="4860"/>
      </w:tabs>
    </w:pPr>
  </w:style>
  <w:style w:type="paragraph" w:customStyle="1" w:styleId="CopyrightLine">
    <w:name w:val="CopyrightLine"/>
    <w:basedOn w:val="Footer"/>
    <w:qFormat/>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qFormat/>
    <w:pPr>
      <w:ind w:left="400" w:hanging="400"/>
    </w:pPr>
  </w:style>
  <w:style w:type="paragraph" w:customStyle="1" w:styleId="UnnumberedListfirst">
    <w:name w:val="Unnumbered List first"/>
    <w:basedOn w:val="UnnumberedList"/>
    <w:qFormat/>
    <w:pPr>
      <w:spacing w:before="120"/>
    </w:pPr>
  </w:style>
  <w:style w:type="paragraph" w:customStyle="1" w:styleId="UnnumberedListlast">
    <w:name w:val="Unnumbered List last"/>
    <w:basedOn w:val="UnnumberedList"/>
    <w:qFormat/>
    <w:pPr>
      <w:spacing w:after="120"/>
    </w:pPr>
  </w:style>
  <w:style w:type="paragraph" w:customStyle="1" w:styleId="EquationDisplay">
    <w:name w:val="Equation Display"/>
    <w:basedOn w:val="MTDisplayEquation"/>
    <w:qFormat/>
    <w:pPr>
      <w:spacing w:before="120" w:after="120" w:line="240" w:lineRule="auto"/>
    </w:pPr>
  </w:style>
  <w:style w:type="paragraph" w:customStyle="1" w:styleId="FigureCaption">
    <w:name w:val="Figure Caption"/>
    <w:qFormat/>
    <w:pPr>
      <w:spacing w:before="290" w:after="240" w:line="200" w:lineRule="exact"/>
      <w:jc w:val="both"/>
    </w:pPr>
    <w:rPr>
      <w:sz w:val="16"/>
      <w:lang w:val="en-US" w:eastAsia="en-US"/>
    </w:rPr>
  </w:style>
  <w:style w:type="paragraph" w:customStyle="1" w:styleId="Tablecaption">
    <w:name w:val="Table caption"/>
    <w:qFormat/>
    <w:pPr>
      <w:spacing w:before="240" w:after="260" w:line="200" w:lineRule="exact"/>
    </w:pPr>
    <w:rPr>
      <w:sz w:val="16"/>
      <w:lang w:val="en-US" w:eastAsia="en-US"/>
    </w:rPr>
  </w:style>
  <w:style w:type="paragraph" w:customStyle="1" w:styleId="Tablebody">
    <w:name w:val="Table body"/>
    <w:qFormat/>
    <w:pPr>
      <w:spacing w:line="200" w:lineRule="exact"/>
      <w:ind w:left="160" w:hanging="160"/>
    </w:pPr>
    <w:rPr>
      <w:sz w:val="16"/>
      <w:lang w:val="en-US" w:eastAsia="en-US"/>
    </w:rPr>
  </w:style>
  <w:style w:type="paragraph" w:customStyle="1" w:styleId="TableColumnhead">
    <w:name w:val="Table Column head"/>
    <w:basedOn w:val="Tablebody"/>
    <w:qFormat/>
    <w:pPr>
      <w:spacing w:before="80" w:after="140"/>
    </w:pPr>
  </w:style>
  <w:style w:type="paragraph" w:customStyle="1" w:styleId="Tablebodyfirst">
    <w:name w:val="Table body first"/>
    <w:basedOn w:val="Tablebody"/>
    <w:qFormat/>
    <w:pPr>
      <w:spacing w:before="90"/>
    </w:pPr>
  </w:style>
  <w:style w:type="paragraph" w:customStyle="1" w:styleId="Tablebodylast">
    <w:name w:val="Table body last"/>
    <w:basedOn w:val="Tablebody"/>
    <w:qFormat/>
    <w:pPr>
      <w:spacing w:after="134"/>
    </w:pPr>
  </w:style>
  <w:style w:type="paragraph" w:customStyle="1" w:styleId="Tablefootnote">
    <w:name w:val="Table footnote"/>
    <w:qFormat/>
    <w:pPr>
      <w:spacing w:before="80" w:line="180" w:lineRule="exact"/>
      <w:jc w:val="both"/>
    </w:pPr>
    <w:rPr>
      <w:sz w:val="14"/>
      <w:lang w:val="en-US" w:eastAsia="en-US"/>
    </w:rPr>
  </w:style>
  <w:style w:type="paragraph" w:customStyle="1" w:styleId="AckHead">
    <w:name w:val="Ack Head"/>
    <w:basedOn w:val="Ahead"/>
    <w:qFormat/>
  </w:style>
  <w:style w:type="paragraph" w:customStyle="1" w:styleId="AckText">
    <w:name w:val="Ack Text"/>
    <w:basedOn w:val="ParaNoInd"/>
    <w:qFormat/>
  </w:style>
  <w:style w:type="paragraph" w:customStyle="1" w:styleId="RefHead">
    <w:name w:val="Ref Head"/>
    <w:basedOn w:val="Ahead"/>
    <w:qFormat/>
  </w:style>
  <w:style w:type="paragraph" w:customStyle="1" w:styleId="RefText">
    <w:name w:val="Ref Text"/>
    <w:qFormat/>
    <w:pPr>
      <w:spacing w:line="180" w:lineRule="exact"/>
      <w:ind w:left="227" w:hanging="227"/>
      <w:jc w:val="both"/>
    </w:pPr>
    <w:rPr>
      <w:sz w:val="14"/>
      <w:lang w:val="en-US" w:eastAsia="en-US"/>
    </w:rPr>
  </w:style>
  <w:style w:type="paragraph" w:customStyle="1" w:styleId="BHead">
    <w:name w:val="B Head"/>
    <w:qFormat/>
    <w:pPr>
      <w:spacing w:before="100" w:after="60" w:line="260" w:lineRule="exact"/>
      <w:outlineLvl w:val="1"/>
    </w:pPr>
    <w:rPr>
      <w:rFonts w:ascii="Helvetica" w:hAnsi="Helvetica"/>
      <w:b/>
      <w:lang w:val="en-US" w:eastAsia="en-US"/>
    </w:rPr>
  </w:style>
  <w:style w:type="paragraph" w:styleId="HTMLAddress">
    <w:name w:val="HTML Address"/>
    <w:basedOn w:val="Normal"/>
    <w:qFormat/>
    <w:rPr>
      <w:i/>
      <w:iCs/>
    </w:rPr>
  </w:style>
  <w:style w:type="paragraph" w:customStyle="1" w:styleId="ArticleType">
    <w:name w:val="Article Type"/>
    <w:qFormat/>
    <w:pPr>
      <w:spacing w:before="160"/>
    </w:pPr>
    <w:rPr>
      <w:rFonts w:ascii="Helvetica" w:hAnsi="Helvetica"/>
      <w:i/>
      <w:lang w:val="en-US" w:eastAsia="en-US"/>
    </w:rPr>
  </w:style>
  <w:style w:type="paragraph" w:customStyle="1" w:styleId="Para0">
    <w:name w:val="&lt;Para&gt;"/>
    <w:basedOn w:val="Para"/>
    <w:qFormat/>
    <w:pPr>
      <w:spacing w:line="200" w:lineRule="exact"/>
    </w:pPr>
    <w:rPr>
      <w:sz w:val="16"/>
    </w:rPr>
  </w:style>
  <w:style w:type="paragraph" w:customStyle="1" w:styleId="ParaNoInd0">
    <w:name w:val="&lt;ParaNoInd&gt;"/>
    <w:basedOn w:val="ParaNoInd"/>
    <w:qFormat/>
    <w:pPr>
      <w:spacing w:line="200" w:lineRule="exact"/>
    </w:pPr>
    <w:rPr>
      <w:sz w:val="16"/>
    </w:rPr>
  </w:style>
  <w:style w:type="paragraph" w:customStyle="1" w:styleId="ParawithChead0">
    <w:name w:val="&lt;Para with C head&gt;"/>
    <w:basedOn w:val="ParawithChead"/>
    <w:qFormat/>
    <w:pPr>
      <w:spacing w:line="200" w:lineRule="exact"/>
    </w:pPr>
    <w:rPr>
      <w:sz w:val="16"/>
    </w:rPr>
  </w:style>
  <w:style w:type="paragraph" w:customStyle="1" w:styleId="EquationDisplay0">
    <w:name w:val="&lt;Equation Display&gt;"/>
    <w:basedOn w:val="EquationDisplay"/>
    <w:qFormat/>
    <w:rPr>
      <w:sz w:val="16"/>
    </w:rPr>
  </w:style>
  <w:style w:type="paragraph" w:customStyle="1" w:styleId="FigureCaption0">
    <w:name w:val="&lt;Figure Caption&gt;"/>
    <w:basedOn w:val="FigureCaption"/>
    <w:qFormat/>
    <w:pPr>
      <w:spacing w:line="180" w:lineRule="exact"/>
    </w:pPr>
    <w:rPr>
      <w:sz w:val="14"/>
    </w:rPr>
  </w:style>
  <w:style w:type="paragraph" w:customStyle="1" w:styleId="Tablebody0">
    <w:name w:val="&lt;Table body&gt;"/>
    <w:basedOn w:val="Tablebody"/>
    <w:qFormat/>
    <w:pPr>
      <w:spacing w:line="180" w:lineRule="exact"/>
      <w:ind w:left="159" w:hanging="159"/>
    </w:pPr>
    <w:rPr>
      <w:sz w:val="14"/>
    </w:rPr>
  </w:style>
  <w:style w:type="paragraph" w:customStyle="1" w:styleId="Tablebodyfirst0">
    <w:name w:val="&lt;Table body first&gt;"/>
    <w:basedOn w:val="Tablebodyfirst"/>
    <w:qFormat/>
    <w:pPr>
      <w:spacing w:line="180" w:lineRule="exact"/>
      <w:ind w:left="159" w:hanging="159"/>
    </w:pPr>
    <w:rPr>
      <w:sz w:val="14"/>
    </w:rPr>
  </w:style>
  <w:style w:type="paragraph" w:customStyle="1" w:styleId="Tablebodylast0">
    <w:name w:val="&lt;Table body last&gt;"/>
    <w:basedOn w:val="Tablebodylast"/>
    <w:qFormat/>
    <w:pPr>
      <w:spacing w:line="180" w:lineRule="exact"/>
      <w:ind w:left="159" w:hanging="159"/>
    </w:pPr>
  </w:style>
  <w:style w:type="paragraph" w:customStyle="1" w:styleId="Tablecaption0">
    <w:name w:val="&lt;Table caption&gt;"/>
    <w:basedOn w:val="Tablecaption"/>
    <w:qFormat/>
    <w:pPr>
      <w:spacing w:line="180" w:lineRule="exact"/>
    </w:pPr>
  </w:style>
  <w:style w:type="paragraph" w:customStyle="1" w:styleId="TableColumnhead0">
    <w:name w:val="&lt;Table Column head&gt;"/>
    <w:basedOn w:val="TableColumnhead"/>
    <w:qFormat/>
    <w:pPr>
      <w:spacing w:line="180" w:lineRule="exact"/>
      <w:ind w:left="159" w:hanging="159"/>
    </w:pPr>
    <w:rPr>
      <w:sz w:val="14"/>
    </w:rPr>
  </w:style>
  <w:style w:type="paragraph" w:customStyle="1" w:styleId="Tablefootnote0">
    <w:name w:val="&lt;Table footnote&gt;"/>
    <w:basedOn w:val="Tablefootnote"/>
    <w:qFormat/>
    <w:pPr>
      <w:spacing w:line="160" w:lineRule="exact"/>
    </w:pPr>
    <w:rPr>
      <w:sz w:val="12"/>
    </w:rPr>
  </w:style>
  <w:style w:type="paragraph" w:customStyle="1" w:styleId="NumberedList0">
    <w:name w:val="&lt;Numbered List&gt;"/>
    <w:basedOn w:val="NumberedList"/>
    <w:qFormat/>
    <w:pPr>
      <w:spacing w:line="200" w:lineRule="exact"/>
      <w:ind w:left="561" w:hanging="391"/>
    </w:pPr>
    <w:rPr>
      <w:sz w:val="16"/>
    </w:rPr>
  </w:style>
  <w:style w:type="paragraph" w:customStyle="1" w:styleId="NumberedListfirst0">
    <w:name w:val="&lt;Numbered List first&gt;"/>
    <w:basedOn w:val="NumberedListfirst"/>
    <w:qFormat/>
    <w:pPr>
      <w:spacing w:line="200" w:lineRule="exact"/>
      <w:ind w:left="561" w:hanging="391"/>
    </w:pPr>
    <w:rPr>
      <w:sz w:val="16"/>
    </w:rPr>
  </w:style>
  <w:style w:type="paragraph" w:customStyle="1" w:styleId="NumberedListlast0">
    <w:name w:val="&lt;Numbered List last&gt;"/>
    <w:basedOn w:val="NumberedListlast"/>
    <w:qFormat/>
    <w:pPr>
      <w:spacing w:line="200" w:lineRule="exact"/>
      <w:ind w:left="561" w:hanging="391"/>
    </w:pPr>
    <w:rPr>
      <w:sz w:val="16"/>
    </w:rPr>
  </w:style>
  <w:style w:type="paragraph" w:customStyle="1" w:styleId="BulletedList0">
    <w:name w:val="&lt;Bulleted List&gt;"/>
    <w:basedOn w:val="BulletedList"/>
    <w:qFormat/>
    <w:pPr>
      <w:spacing w:line="200" w:lineRule="exact"/>
    </w:pPr>
    <w:rPr>
      <w:sz w:val="16"/>
    </w:rPr>
  </w:style>
  <w:style w:type="paragraph" w:customStyle="1" w:styleId="BulletedListfirst0">
    <w:name w:val="&lt;Bulleted List first&gt;"/>
    <w:basedOn w:val="BulletedListfirst"/>
    <w:qFormat/>
    <w:pPr>
      <w:spacing w:line="200" w:lineRule="exact"/>
    </w:pPr>
    <w:rPr>
      <w:sz w:val="16"/>
    </w:rPr>
  </w:style>
  <w:style w:type="paragraph" w:customStyle="1" w:styleId="BulletedListlast0">
    <w:name w:val="&lt;Bulleted List last&gt;"/>
    <w:basedOn w:val="BulletedListlast"/>
    <w:qFormat/>
    <w:pPr>
      <w:spacing w:line="200" w:lineRule="exact"/>
    </w:pPr>
    <w:rPr>
      <w:sz w:val="16"/>
    </w:rPr>
  </w:style>
  <w:style w:type="paragraph" w:customStyle="1" w:styleId="UnnumberedList0">
    <w:name w:val="&lt;Unnumbered List&gt;"/>
    <w:basedOn w:val="UnnumberedList"/>
    <w:qFormat/>
    <w:pPr>
      <w:spacing w:line="200" w:lineRule="exact"/>
      <w:ind w:left="403" w:hanging="403"/>
    </w:pPr>
    <w:rPr>
      <w:sz w:val="16"/>
    </w:rPr>
  </w:style>
  <w:style w:type="paragraph" w:customStyle="1" w:styleId="UnnumberedListfirst0">
    <w:name w:val="&lt;Unnumbered List first&gt;"/>
    <w:basedOn w:val="UnnumberedListfirst"/>
    <w:qFormat/>
    <w:pPr>
      <w:spacing w:line="200" w:lineRule="exact"/>
      <w:ind w:left="403" w:hanging="403"/>
    </w:pPr>
    <w:rPr>
      <w:sz w:val="16"/>
    </w:rPr>
  </w:style>
  <w:style w:type="paragraph" w:customStyle="1" w:styleId="UnnumberedListlast0">
    <w:name w:val="&lt;Unnumbered List last&gt;"/>
    <w:basedOn w:val="UnnumberedListlast"/>
    <w:qFormat/>
    <w:pPr>
      <w:spacing w:line="200" w:lineRule="exact"/>
      <w:ind w:left="403" w:hanging="403"/>
    </w:pPr>
    <w:rPr>
      <w:sz w:val="16"/>
    </w:rPr>
  </w:style>
  <w:style w:type="paragraph" w:styleId="BalloonText">
    <w:name w:val="Balloon Text"/>
    <w:basedOn w:val="Normal"/>
    <w:qFormat/>
    <w:pPr>
      <w:spacing w:line="240" w:lineRule="auto"/>
    </w:pPr>
    <w:rPr>
      <w:rFonts w:ascii="Tahoma" w:hAnsi="Tahoma" w:cs="Tahoma"/>
      <w:sz w:val="16"/>
      <w:szCs w:val="16"/>
    </w:rPr>
  </w:style>
  <w:style w:type="paragraph" w:customStyle="1" w:styleId="Abstract-Text">
    <w:name w:val="Abstract-Text"/>
    <w:basedOn w:val="AbstractText"/>
    <w:qFormat/>
    <w:rPr>
      <w:sz w:val="18"/>
      <w:szCs w:val="18"/>
    </w:rPr>
  </w:style>
  <w:style w:type="paragraph" w:customStyle="1" w:styleId="Abstract-Head">
    <w:name w:val="Abstract-Head"/>
    <w:basedOn w:val="AbstractHead"/>
    <w:qFormat/>
    <w:pPr>
      <w:tabs>
        <w:tab w:val="left" w:pos="7140"/>
      </w:tabs>
      <w:spacing w:before="300" w:line="200" w:lineRule="exact"/>
    </w:pPr>
    <w:rPr>
      <w:caps w:val="0"/>
      <w:sz w:val="20"/>
    </w:rPr>
  </w:style>
  <w:style w:type="paragraph" w:customStyle="1" w:styleId="Author-Group">
    <w:name w:val="Author-Group"/>
    <w:basedOn w:val="Authorname"/>
    <w:qFormat/>
    <w:pPr>
      <w:spacing w:before="100"/>
      <w:jc w:val="both"/>
    </w:pPr>
    <w:rPr>
      <w:sz w:val="24"/>
    </w:rPr>
  </w:style>
  <w:style w:type="paragraph" w:customStyle="1" w:styleId="Author-Affiliation">
    <w:name w:val="Author-Affiliation"/>
    <w:basedOn w:val="Affilation"/>
    <w:qFormat/>
    <w:pPr>
      <w:spacing w:before="100"/>
      <w:jc w:val="both"/>
    </w:pPr>
    <w:rPr>
      <w:sz w:val="18"/>
      <w:szCs w:val="18"/>
    </w:rPr>
  </w:style>
  <w:style w:type="paragraph" w:styleId="Title">
    <w:name w:val="Title"/>
    <w:basedOn w:val="Articletitle"/>
    <w:next w:val="Normal"/>
    <w:uiPriority w:val="10"/>
    <w:qFormat/>
    <w:pPr>
      <w:jc w:val="both"/>
    </w:pPr>
    <w:rPr>
      <w:sz w:val="36"/>
      <w:szCs w:val="36"/>
    </w:rPr>
  </w:style>
  <w:style w:type="paragraph" w:styleId="Subtitle">
    <w:name w:val="Subtitle"/>
    <w:basedOn w:val="ArticleType"/>
    <w:next w:val="Normal"/>
    <w:uiPriority w:val="11"/>
    <w:qFormat/>
    <w:pPr>
      <w:jc w:val="both"/>
    </w:pPr>
    <w:rPr>
      <w:sz w:val="28"/>
      <w:szCs w:val="28"/>
    </w:rPr>
  </w:style>
  <w:style w:type="paragraph" w:customStyle="1" w:styleId="corrs-au">
    <w:name w:val="corrs-au"/>
    <w:basedOn w:val="Authorname"/>
    <w:qFormat/>
    <w:pPr>
      <w:jc w:val="both"/>
    </w:pPr>
    <w:rPr>
      <w:sz w:val="17"/>
      <w:szCs w:val="17"/>
    </w:rPr>
  </w:style>
  <w:style w:type="paragraph" w:customStyle="1" w:styleId="History-Dates">
    <w:name w:val="History-Dates"/>
    <w:basedOn w:val="Affilation"/>
    <w:qFormat/>
    <w:pPr>
      <w:jc w:val="both"/>
    </w:pPr>
    <w:rPr>
      <w:sz w:val="16"/>
      <w:szCs w:val="16"/>
    </w:rPr>
  </w:style>
  <w:style w:type="paragraph" w:customStyle="1" w:styleId="article-info">
    <w:name w:val="article-info"/>
    <w:basedOn w:val="Normal"/>
    <w:qFormat/>
    <w:pPr>
      <w:ind w:right="1583"/>
      <w:jc w:val="right"/>
    </w:pPr>
    <w:rPr>
      <w:sz w:val="16"/>
      <w:szCs w:val="16"/>
    </w:rPr>
  </w:style>
  <w:style w:type="paragraph" w:customStyle="1" w:styleId="para-first">
    <w:name w:val="para-first"/>
    <w:basedOn w:val="ParaNoInd"/>
    <w:qFormat/>
    <w:rPr>
      <w:sz w:val="16"/>
      <w:szCs w:val="16"/>
    </w:rPr>
  </w:style>
  <w:style w:type="paragraph" w:customStyle="1" w:styleId="para1">
    <w:name w:val="para"/>
    <w:basedOn w:val="Para"/>
    <w:qFormat/>
    <w:rPr>
      <w:sz w:val="16"/>
      <w:szCs w:val="16"/>
    </w:rPr>
  </w:style>
  <w:style w:type="paragraph" w:styleId="CommentText">
    <w:name w:val="annotation text"/>
    <w:basedOn w:val="Normal"/>
    <w:qFormat/>
    <w:pPr>
      <w:spacing w:line="240" w:lineRule="auto"/>
    </w:pPr>
  </w:style>
  <w:style w:type="paragraph" w:styleId="CommentSubject">
    <w:name w:val="annotation subject"/>
    <w:basedOn w:val="CommentText"/>
    <w:next w:val="CommentText"/>
    <w:qFormat/>
    <w:rPr>
      <w:b/>
      <w:bCs/>
      <w:sz w:val="20"/>
      <w:szCs w:val="20"/>
    </w:rPr>
  </w:style>
  <w:style w:type="paragraph" w:styleId="Revision">
    <w:name w:val="Revision"/>
    <w:qFormat/>
    <w:rPr>
      <w:rFonts w:ascii="Times" w:hAnsi="Times"/>
      <w:lang w:val="en-US" w:eastAsia="en-US"/>
    </w:rPr>
  </w:style>
  <w:style w:type="paragraph" w:styleId="DocumentMap">
    <w:name w:val="Document Map"/>
    <w:basedOn w:val="Normal"/>
    <w:qFormat/>
    <w:pPr>
      <w:spacing w:line="240" w:lineRule="auto"/>
    </w:pPr>
    <w:rPr>
      <w:rFonts w:ascii="Times New Roman" w:hAnsi="Times New Roman"/>
    </w:rPr>
  </w:style>
  <w:style w:type="paragraph" w:styleId="ListParagraph">
    <w:name w:val="List Paragraph"/>
    <w:basedOn w:val="Normal"/>
    <w:qFormat/>
    <w:pPr>
      <w:ind w:left="720"/>
      <w:contextualSpacing/>
    </w:pPr>
  </w:style>
  <w:style w:type="paragraph" w:customStyle="1" w:styleId="EndNoteBibliographyTitle">
    <w:name w:val="EndNote Bibliography Title"/>
    <w:basedOn w:val="Normal"/>
    <w:qFormat/>
    <w:pPr>
      <w:jc w:val="center"/>
    </w:pPr>
    <w:rPr>
      <w:rFonts w:ascii="Helvetica" w:hAnsi="Helvetica"/>
      <w:sz w:val="16"/>
    </w:rPr>
  </w:style>
  <w:style w:type="paragraph" w:customStyle="1" w:styleId="EndNoteBibliography">
    <w:name w:val="EndNote Bibliography"/>
    <w:basedOn w:val="Normal"/>
    <w:qFormat/>
    <w:rPr>
      <w:rFonts w:ascii="Helvetica" w:hAnsi="Helvetica"/>
      <w:sz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E476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762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j.barton@dundee.ac.uk" TargetMode="Externa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tif"/><Relationship Id="rId7" Type="http://schemas.openxmlformats.org/officeDocument/2006/relationships/hyperlink" Target="mailto:n.j.schurch@dundee.ac.uk" TargetMode="External"/><Relationship Id="rId12" Type="http://schemas.openxmlformats.org/officeDocument/2006/relationships/footer" Target="footer1.xml"/><Relationship Id="rId17" Type="http://schemas.openxmlformats.org/officeDocument/2006/relationships/image" Target="media/image2.ti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github.com/bartongroup/RATs" TargetMode="External"/><Relationship Id="rId20" Type="http://schemas.openxmlformats.org/officeDocument/2006/relationships/image" Target="media/image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github.com/bartongroup/RATs" TargetMode="External"/><Relationship Id="rId23" Type="http://schemas.openxmlformats.org/officeDocument/2006/relationships/hyperlink" Target="https://nanoporetech.com)" TargetMode="Externa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mailto:g.g.simpson@dundee.ac.uk" TargetMode="External"/><Relationship Id="rId14" Type="http://schemas.openxmlformats.org/officeDocument/2006/relationships/image" Target="media/image1.tif"/><Relationship Id="rId22" Type="http://schemas.openxmlformats.org/officeDocument/2006/relationships/hyperlink" Target="http://www.pacb.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ebi.ac.uk/arrayexpress/experiments/E-MTAB-3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6492</TotalTime>
  <Pages>13</Pages>
  <Words>14884</Words>
  <Characters>84841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Kimon Froussios (Staff)</dc:creator>
  <dc:description/>
  <cp:lastModifiedBy>Froussios,Kimon</cp:lastModifiedBy>
  <cp:revision>86</cp:revision>
  <cp:lastPrinted>2018-06-18T15:26:00Z</cp:lastPrinted>
  <dcterms:created xsi:type="dcterms:W3CDTF">2019-01-17T14:36:00Z</dcterms:created>
  <dcterms:modified xsi:type="dcterms:W3CDTF">2019-11-11T15:08:00Z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ient">
    <vt:lpwstr>oup</vt:lpwstr>
  </property>
  <property fmtid="{D5CDD505-2E9C-101B-9397-08002B2CF9AE}" pid="4" name="Company">
    <vt:lpwstr>NISPL</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TWinEqns">
    <vt:bool>true</vt:bool>
  </property>
  <property fmtid="{D5CDD505-2E9C-101B-9397-08002B2CF9AE}" pid="9" name="Mendeley Citation Style_1">
    <vt:lpwstr>http://www.zotero.org/styles/bioinformatics</vt:lpwstr>
  </property>
  <property fmtid="{D5CDD505-2E9C-101B-9397-08002B2CF9AE}" pid="10" name="Mendeley Document_1">
    <vt:lpwstr>True</vt:lpwstr>
  </property>
  <property fmtid="{D5CDD505-2E9C-101B-9397-08002B2CF9AE}" pid="11" name="Mendeley Recent Style Id 0_1">
    <vt:lpwstr>http://www.zotero.org/styles/american-political-science-association</vt:lpwstr>
  </property>
  <property fmtid="{D5CDD505-2E9C-101B-9397-08002B2CF9AE}" pid="12" name="Mendeley Recent Style Id 1_1">
    <vt:lpwstr>http://www.zotero.org/styles/apa</vt:lpwstr>
  </property>
  <property fmtid="{D5CDD505-2E9C-101B-9397-08002B2CF9AE}" pid="13" name="Mendeley Recent Style Id 2_1">
    <vt:lpwstr>http://www.zotero.org/styles/american-sociological-association</vt:lpwstr>
  </property>
  <property fmtid="{D5CDD505-2E9C-101B-9397-08002B2CF9AE}" pid="14" name="Mendeley Recent Style Id 3_1">
    <vt:lpwstr>http://www.zotero.org/styles/bioinformatics</vt:lpwstr>
  </property>
  <property fmtid="{D5CDD505-2E9C-101B-9397-08002B2CF9AE}" pid="15" name="Mendeley Recent Style Id 4_1">
    <vt:lpwstr>http://www.zotero.org/styles/chicago-author-date</vt:lpwstr>
  </property>
  <property fmtid="{D5CDD505-2E9C-101B-9397-08002B2CF9AE}" pid="16" name="Mendeley Recent Style Id 5_1">
    <vt:lpwstr>http://www.zotero.org/styles/harvard1</vt:lpwstr>
  </property>
  <property fmtid="{D5CDD505-2E9C-101B-9397-08002B2CF9AE}" pid="17" name="Mendeley Recent Style Id 6_1">
    <vt:lpwstr>http://www.zotero.org/styles/ieee</vt:lpwstr>
  </property>
  <property fmtid="{D5CDD505-2E9C-101B-9397-08002B2CF9AE}" pid="18" name="Mendeley Recent Style Id 7_1">
    <vt:lpwstr>http://www.zotero.org/styles/modern-humanities-research-association</vt:lpwstr>
  </property>
  <property fmtid="{D5CDD505-2E9C-101B-9397-08002B2CF9AE}" pid="19" name="Mendeley Recent Style Id 8_1">
    <vt:lpwstr>http://www.zotero.org/styles/vancouver</vt:lpwstr>
  </property>
  <property fmtid="{D5CDD505-2E9C-101B-9397-08002B2CF9AE}" pid="20" name="Mendeley Recent Style Id 9_1">
    <vt:lpwstr>http://csl.mendeley.com/styles/477232631/vancouver-square-brackets</vt:lpwstr>
  </property>
  <property fmtid="{D5CDD505-2E9C-101B-9397-08002B2CF9AE}" pid="21" name="Mendeley Recent Style Name 0_1">
    <vt:lpwstr>American Political Science Association</vt:lpwstr>
  </property>
  <property fmtid="{D5CDD505-2E9C-101B-9397-08002B2CF9AE}" pid="22" name="Mendeley Recent Style Name 1_1">
    <vt:lpwstr>American Psychological Association 6th edition</vt:lpwstr>
  </property>
  <property fmtid="{D5CDD505-2E9C-101B-9397-08002B2CF9AE}" pid="23" name="Mendeley Recent Style Name 2_1">
    <vt:lpwstr>American Sociological Association</vt:lpwstr>
  </property>
  <property fmtid="{D5CDD505-2E9C-101B-9397-08002B2CF9AE}" pid="24" name="Mendeley Recent Style Name 3_1">
    <vt:lpwstr>Bioinformatics</vt:lpwstr>
  </property>
  <property fmtid="{D5CDD505-2E9C-101B-9397-08002B2CF9AE}" pid="25" name="Mendeley Recent Style Name 4_1">
    <vt:lpwstr>Chicago Manual of Style 16th edition (author-date)</vt:lpwstr>
  </property>
  <property fmtid="{D5CDD505-2E9C-101B-9397-08002B2CF9AE}" pid="26" name="Mendeley Recent Style Name 5_1">
    <vt:lpwstr>Harvard Reference format 1 (author-date)</vt:lpwstr>
  </property>
  <property fmtid="{D5CDD505-2E9C-101B-9397-08002B2CF9AE}" pid="27" name="Mendeley Recent Style Name 6_1">
    <vt:lpwstr>IEEE</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Name 8_1">
    <vt:lpwstr>Vancouver</vt:lpwstr>
  </property>
  <property fmtid="{D5CDD505-2E9C-101B-9397-08002B2CF9AE}" pid="30" name="Mendeley Recent Style Name 9_1">
    <vt:lpwstr>Vancouver - Kimon Froussios</vt:lpwstr>
  </property>
  <property fmtid="{D5CDD505-2E9C-101B-9397-08002B2CF9AE}" pid="31" name="Mendeley Unique User Id_1">
    <vt:lpwstr>bd28e61a-5f39-3481-a290-703c90ee8e4b</vt:lpwstr>
  </property>
  <property fmtid="{D5CDD505-2E9C-101B-9397-08002B2CF9AE}" pid="32" name="ScaleCrop">
    <vt:bool>false</vt:bool>
  </property>
  <property fmtid="{D5CDD505-2E9C-101B-9397-08002B2CF9AE}" pid="33" name="ShareDoc">
    <vt:bool>false</vt:bool>
  </property>
  <property fmtid="{D5CDD505-2E9C-101B-9397-08002B2CF9AE}" pid="34" name="_AdHocReviewCycleID">
    <vt:i4>-278729539</vt:i4>
  </property>
  <property fmtid="{D5CDD505-2E9C-101B-9397-08002B2CF9AE}" pid="35" name="_AuthorEmail">
    <vt:lpwstr>Bioinformatics@editorialoffice.co.uk</vt:lpwstr>
  </property>
  <property fmtid="{D5CDD505-2E9C-101B-9397-08002B2CF9AE}" pid="36" name="_AuthorEmailDisplayName">
    <vt:lpwstr>Bioinformatics Editorial Office</vt:lpwstr>
  </property>
  <property fmtid="{D5CDD505-2E9C-101B-9397-08002B2CF9AE}" pid="37" name="_EmailSubject">
    <vt:lpwstr>MS Word Template query</vt:lpwstr>
  </property>
  <property fmtid="{D5CDD505-2E9C-101B-9397-08002B2CF9AE}" pid="38" name="_ReviewingToolsShownOnce">
    <vt:lpwstr/>
  </property>
</Properties>
</file>